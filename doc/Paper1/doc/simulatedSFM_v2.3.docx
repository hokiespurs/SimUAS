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D7EA0" w14:textId="77777777" w:rsidR="00EA6423" w:rsidRPr="00706F48" w:rsidRDefault="00511922" w:rsidP="00EA6423">
      <w:pPr>
        <w:pStyle w:val="MDPI11articletype"/>
      </w:pPr>
      <w:r>
        <w:t>Article</w:t>
      </w:r>
    </w:p>
    <w:p w14:paraId="448F9851" w14:textId="0659BCB0" w:rsidR="00511922" w:rsidRDefault="00511922" w:rsidP="009409DB">
      <w:pPr>
        <w:pStyle w:val="MDPI13authornames"/>
        <w:rPr>
          <w:snapToGrid w:val="0"/>
          <w:sz w:val="36"/>
          <w:szCs w:val="20"/>
        </w:rPr>
      </w:pPr>
      <w:r w:rsidRPr="00511922">
        <w:rPr>
          <w:snapToGrid w:val="0"/>
          <w:sz w:val="36"/>
          <w:szCs w:val="20"/>
        </w:rPr>
        <w:t xml:space="preserve">Simulated Imagery Rendering Workflow for UAS-Based Photogrammetric 3D Reconstruction Accuracy Assessments </w:t>
      </w:r>
    </w:p>
    <w:p w14:paraId="53D32D3F" w14:textId="77777777" w:rsidR="009409DB" w:rsidRPr="00706F48" w:rsidRDefault="00B9094E" w:rsidP="009409DB">
      <w:pPr>
        <w:pStyle w:val="MDPI13authornames"/>
      </w:pPr>
      <w:r>
        <w:t xml:space="preserve">Richard </w:t>
      </w:r>
      <w:r w:rsidR="00B715D8">
        <w:t xml:space="preserve">K. </w:t>
      </w:r>
      <w:r>
        <w:t>Slocum</w:t>
      </w:r>
      <w:r w:rsidR="009409DB" w:rsidRPr="00706F48">
        <w:t xml:space="preserve"> </w:t>
      </w:r>
      <w:r w:rsidR="009409DB" w:rsidRPr="00706F48">
        <w:rPr>
          <w:vertAlign w:val="superscript"/>
        </w:rPr>
        <w:t>1</w:t>
      </w:r>
      <w:r>
        <w:rPr>
          <w:vertAlign w:val="superscript"/>
        </w:rPr>
        <w:t>,*</w:t>
      </w:r>
      <w:r w:rsidR="00B466EC">
        <w:t xml:space="preserve"> and</w:t>
      </w:r>
      <w:r w:rsidR="009409DB" w:rsidRPr="00706F48">
        <w:t xml:space="preserve"> </w:t>
      </w:r>
      <w:r>
        <w:t>Chris</w:t>
      </w:r>
      <w:r w:rsidR="00543B9A">
        <w:t>topher E.</w:t>
      </w:r>
      <w:r>
        <w:t xml:space="preserve"> Parrish</w:t>
      </w:r>
      <w:r w:rsidR="009409DB" w:rsidRPr="00706F48">
        <w:t xml:space="preserve"> </w:t>
      </w:r>
      <w:r w:rsidR="009409DB" w:rsidRPr="00706F48">
        <w:rPr>
          <w:vertAlign w:val="superscript"/>
        </w:rPr>
        <w:t>2</w:t>
      </w:r>
    </w:p>
    <w:p w14:paraId="677BB136" w14:textId="77777777" w:rsidR="001D1B57" w:rsidRPr="00706F48" w:rsidRDefault="001D1B57" w:rsidP="001D1B57">
      <w:pPr>
        <w:pStyle w:val="MDPI16affiliation"/>
      </w:pPr>
      <w:r w:rsidRPr="00706F48">
        <w:rPr>
          <w:vertAlign w:val="superscript"/>
        </w:rPr>
        <w:t>1</w:t>
      </w:r>
      <w:r w:rsidRPr="00706F48">
        <w:tab/>
      </w:r>
      <w:r w:rsidR="00B466EC">
        <w:t>Oregon State University</w:t>
      </w:r>
      <w:r w:rsidRPr="00706F48">
        <w:t xml:space="preserve">; </w:t>
      </w:r>
      <w:r w:rsidR="00B466EC">
        <w:t>slocumr@</w:t>
      </w:r>
      <w:r w:rsidR="00502386">
        <w:t>oregonstate</w:t>
      </w:r>
      <w:r w:rsidRPr="00706F48">
        <w:t>.</w:t>
      </w:r>
      <w:r w:rsidR="00502386">
        <w:t>edu</w:t>
      </w:r>
    </w:p>
    <w:p w14:paraId="0F4A50F7" w14:textId="77777777" w:rsidR="001D1B57" w:rsidRPr="00706F48" w:rsidRDefault="001D1B57" w:rsidP="001D1B57">
      <w:pPr>
        <w:pStyle w:val="MDPI16affiliation"/>
      </w:pPr>
      <w:r w:rsidRPr="00706F48">
        <w:rPr>
          <w:szCs w:val="20"/>
          <w:vertAlign w:val="superscript"/>
        </w:rPr>
        <w:t>2</w:t>
      </w:r>
      <w:r w:rsidRPr="00706F48">
        <w:rPr>
          <w:szCs w:val="20"/>
        </w:rPr>
        <w:tab/>
      </w:r>
      <w:r w:rsidR="00B466EC">
        <w:t>Oregon State University</w:t>
      </w:r>
      <w:r w:rsidRPr="00706F48">
        <w:rPr>
          <w:szCs w:val="20"/>
        </w:rPr>
        <w:t xml:space="preserve">; </w:t>
      </w:r>
      <w:r w:rsidR="00502386" w:rsidRPr="00502386">
        <w:t>Christopher.Parrish@oregonstate.edu</w:t>
      </w:r>
    </w:p>
    <w:p w14:paraId="3110E03C" w14:textId="77777777" w:rsidR="001D1B57" w:rsidRPr="00706F48" w:rsidRDefault="001D1B57" w:rsidP="001D1B57">
      <w:pPr>
        <w:pStyle w:val="MDPI14history"/>
        <w:spacing w:before="0"/>
        <w:ind w:left="311" w:hanging="198"/>
      </w:pPr>
      <w:r w:rsidRPr="00706F48">
        <w:rPr>
          <w:b/>
        </w:rPr>
        <w:t>*</w:t>
      </w:r>
      <w:r w:rsidRPr="00706F48">
        <w:tab/>
        <w:t xml:space="preserve">Correspondence: </w:t>
      </w:r>
      <w:r w:rsidR="00B466EC">
        <w:t>slocumr</w:t>
      </w:r>
      <w:r w:rsidRPr="00706F48">
        <w:t>@</w:t>
      </w:r>
      <w:r w:rsidR="00B466EC">
        <w:t>gmail</w:t>
      </w:r>
      <w:r w:rsidRPr="00706F48">
        <w:t>.com; Tel.: +</w:t>
      </w:r>
      <w:r w:rsidR="00B466EC">
        <w:t>1-703-973-1983</w:t>
      </w:r>
    </w:p>
    <w:p w14:paraId="6F7722BA" w14:textId="77777777" w:rsidR="0085342E" w:rsidRPr="00706F48" w:rsidRDefault="0085342E" w:rsidP="0085342E">
      <w:pPr>
        <w:pStyle w:val="MDPI14history"/>
      </w:pPr>
      <w:r w:rsidRPr="00706F48">
        <w:t>Academic Editor: name</w:t>
      </w:r>
    </w:p>
    <w:p w14:paraId="487C3DF8" w14:textId="77777777" w:rsidR="0085342E" w:rsidRPr="00706F48" w:rsidRDefault="0085342E" w:rsidP="0085342E">
      <w:pPr>
        <w:pStyle w:val="MDPI14history"/>
        <w:spacing w:before="0"/>
      </w:pPr>
      <w:r w:rsidRPr="00706F48">
        <w:t>Received: date; Accepted: date; Published: date</w:t>
      </w:r>
    </w:p>
    <w:p w14:paraId="61622B6F" w14:textId="36C65BC5" w:rsidR="00EA6423" w:rsidRPr="00706F48" w:rsidRDefault="00EA6423" w:rsidP="00391035">
      <w:pPr>
        <w:pStyle w:val="MDPI17abstract"/>
        <w:rPr>
          <w:color w:val="auto"/>
        </w:rPr>
      </w:pPr>
      <w:r w:rsidRPr="00706F48">
        <w:rPr>
          <w:b/>
        </w:rPr>
        <w:t xml:space="preserve">Abstract: </w:t>
      </w:r>
      <w:r w:rsidR="00511922" w:rsidRPr="00511922">
        <w:t>Structure from motion (SfM) and MultiView Stereo (MVS) algorithms are increasingly being applied to imagery from unmanned aircraft systems (UAS) to generate point cloud data for various surveying and mapping applications. To date, the options for assessing the spatial accuracy of the SfM-MVS point clouds have primarily been limited to empirical accuracy assessments, which involve comparisons against reference data sets, which are both independent and of higher accuracy than the data they are being used to test. The acquisition of these reference data sets can be expensive, time consuming, and logistically challenging. Furthermore, these experiments are also almost always unable to be perfectly replicated</w:t>
      </w:r>
      <w:r w:rsidR="00102835">
        <w:t xml:space="preserve"> and can contain</w:t>
      </w:r>
      <w:r w:rsidR="00511922" w:rsidRPr="00511922">
        <w:t xml:space="preserve"> numerous confounding variables, such as sun angle, cloud cover, wind, movement of objects in the scene, and camera thermal noise, to name a few. The combination of these factors leads to a situation in which robust, repeatable experiments are cost prohibitive, and the experiment results are frequently site-specific and condition-specific. Here, we present a workflow to render computer generated imagery using a virtual environment which can mimic the independent variables that would be experienced in a real-world UA</w:t>
      </w:r>
      <w:r w:rsidR="00511922">
        <w:t>S</w:t>
      </w:r>
      <w:r w:rsidR="00511922" w:rsidRPr="00511922">
        <w:t xml:space="preserve"> imagery acquisition scenario. The resultant modular workflow utilizes Blender, an open source computer graphics software, for the generation of photogrammetrically-accurate imagery suitable for SfM processing, with explicit control of camera interior orientation, exterior orientation, texture of objects in the scene, placement of objects in the scene, and ground control point (GCP) accuracy. The challenges and steps required to validate the photogrammetric accuracy of computer generated imagery are discussed, and an example experiment assessing accuracy of an SfM derived point cloud from imagery rendered using a computer graphics workflow is presented. The proposed workflow shows promise as a useful tool for sensitivity analysis and SfM-MVS experimentation.</w:t>
      </w:r>
    </w:p>
    <w:p w14:paraId="0E292116" w14:textId="4B2FD24A" w:rsidR="00EA6423" w:rsidRPr="00706F48" w:rsidRDefault="00EA6423" w:rsidP="00391035">
      <w:pPr>
        <w:pStyle w:val="MDPI18keywords"/>
      </w:pPr>
      <w:r w:rsidRPr="00706F48">
        <w:rPr>
          <w:b/>
        </w:rPr>
        <w:t xml:space="preserve">Keywords: </w:t>
      </w:r>
      <w:r w:rsidR="00511922">
        <w:t>Structure from Motion</w:t>
      </w:r>
      <w:r w:rsidRPr="00706F48">
        <w:t xml:space="preserve">; </w:t>
      </w:r>
      <w:r w:rsidR="00511922">
        <w:t>Accuracy Assessment; Simulation</w:t>
      </w:r>
      <w:r w:rsidRPr="00706F48">
        <w:t xml:space="preserve">; </w:t>
      </w:r>
      <w:r w:rsidR="00511922">
        <w:t>Computer Graphics;</w:t>
      </w:r>
      <w:r w:rsidR="0020669E">
        <w:t xml:space="preserve"> UAS</w:t>
      </w:r>
    </w:p>
    <w:p w14:paraId="5AE701B6" w14:textId="77777777" w:rsidR="00EA6423" w:rsidRPr="00706F48" w:rsidRDefault="00EA6423" w:rsidP="00EA6423">
      <w:pPr>
        <w:pStyle w:val="MDPI19line"/>
      </w:pPr>
    </w:p>
    <w:p w14:paraId="6B399036" w14:textId="77777777" w:rsidR="00EA6423" w:rsidRPr="00706F48" w:rsidRDefault="00EA6423" w:rsidP="00143181">
      <w:pPr>
        <w:pStyle w:val="MDPI21heading1"/>
      </w:pPr>
      <w:r w:rsidRPr="00706F48">
        <w:rPr>
          <w:lang w:eastAsia="zh-CN"/>
        </w:rPr>
        <w:t xml:space="preserve">1. </w:t>
      </w:r>
      <w:r w:rsidRPr="00706F48">
        <w:t>Introduction</w:t>
      </w:r>
    </w:p>
    <w:p w14:paraId="1A5E5371" w14:textId="3BD2FE6F" w:rsidR="00265926" w:rsidRPr="00265926" w:rsidRDefault="00265926" w:rsidP="00265926">
      <w:pPr>
        <w:pStyle w:val="MDPI21heading1"/>
        <w:rPr>
          <w:b w:val="0"/>
        </w:rPr>
      </w:pPr>
      <w:r w:rsidRPr="00265926">
        <w:rPr>
          <w:b w:val="0"/>
        </w:rPr>
        <w:t xml:space="preserve">Efficient acquisition of high-resolution, high-accuracy 3D point clouds has traditionally required either terrestrial, </w:t>
      </w:r>
      <w:r w:rsidR="009736EA" w:rsidRPr="00265926">
        <w:rPr>
          <w:b w:val="0"/>
        </w:rPr>
        <w:t>mobile,</w:t>
      </w:r>
      <w:r w:rsidRPr="00265926">
        <w:rPr>
          <w:b w:val="0"/>
        </w:rPr>
        <w:t xml:space="preserve"> or airborne lidar. However, advances in structure from motion (SfM) and MultiView Stereo (MVS) algorithms have enabled the generation of image-based point cloud products that are often reported to be comparable in density and accuracy to lidar data [1</w:t>
      </w:r>
      <w:r w:rsidR="007344BD">
        <w:rPr>
          <w:b w:val="0"/>
        </w:rPr>
        <w:t>,</w:t>
      </w:r>
      <w:r w:rsidRPr="00265926">
        <w:rPr>
          <w:b w:val="0"/>
        </w:rPr>
        <w:t xml:space="preserve">2]. </w:t>
      </w:r>
      <w:r w:rsidR="0055790E">
        <w:rPr>
          <w:b w:val="0"/>
        </w:rPr>
        <w:t>Development of SfM algorithms for 3D reconstruction of geometry within the computer vision community began approximately four decades ago</w:t>
      </w:r>
      <w:r w:rsidR="0034078D">
        <w:rPr>
          <w:b w:val="0"/>
        </w:rPr>
        <w:t xml:space="preserve"> </w:t>
      </w:r>
      <w:r w:rsidRPr="00265926">
        <w:rPr>
          <w:b w:val="0"/>
        </w:rPr>
        <w:t>[3</w:t>
      </w:r>
      <w:r w:rsidR="007344BD">
        <w:rPr>
          <w:b w:val="0"/>
        </w:rPr>
        <w:t>,</w:t>
      </w:r>
      <w:r w:rsidRPr="00265926">
        <w:rPr>
          <w:b w:val="0"/>
        </w:rPr>
        <w:t>4]</w:t>
      </w:r>
      <w:r w:rsidR="0055790E">
        <w:rPr>
          <w:b w:val="0"/>
        </w:rPr>
        <w:t>, and conventional photogrammetric techniques can be traced back to the mid-1800s or earlier [</w:t>
      </w:r>
      <w:r w:rsidR="0029579A">
        <w:rPr>
          <w:b w:val="0"/>
        </w:rPr>
        <w:t>5</w:t>
      </w:r>
      <w:r w:rsidR="0055790E">
        <w:rPr>
          <w:b w:val="0"/>
        </w:rPr>
        <w:t>].</w:t>
      </w:r>
      <w:r w:rsidRPr="00265926">
        <w:rPr>
          <w:b w:val="0"/>
        </w:rPr>
        <w:t xml:space="preserve"> </w:t>
      </w:r>
      <w:r w:rsidR="0055790E">
        <w:rPr>
          <w:b w:val="0"/>
        </w:rPr>
        <w:t xml:space="preserve">However, modern, commercial SfM-MVS software packages have </w:t>
      </w:r>
      <w:r w:rsidRPr="00265926">
        <w:rPr>
          <w:b w:val="0"/>
        </w:rPr>
        <w:t xml:space="preserve">only relatively recently begun to be utilized </w:t>
      </w:r>
      <w:r w:rsidR="0055790E">
        <w:rPr>
          <w:b w:val="0"/>
        </w:rPr>
        <w:t>operationally for</w:t>
      </w:r>
      <w:r w:rsidRPr="00265926">
        <w:rPr>
          <w:b w:val="0"/>
        </w:rPr>
        <w:t xml:space="preserve"> </w:t>
      </w:r>
      <w:r w:rsidRPr="00265926">
        <w:rPr>
          <w:b w:val="0"/>
        </w:rPr>
        <w:lastRenderedPageBreak/>
        <w:t xml:space="preserve">surveying applications, leveraging advances in camera hardware, unmanned aircraft systems (UAS), computer processing power, and </w:t>
      </w:r>
      <w:r w:rsidR="0055790E">
        <w:rPr>
          <w:b w:val="0"/>
        </w:rPr>
        <w:t>ongoing algorithm development</w:t>
      </w:r>
      <w:r w:rsidRPr="00265926">
        <w:rPr>
          <w:b w:val="0"/>
        </w:rPr>
        <w:t xml:space="preserve">. </w:t>
      </w:r>
    </w:p>
    <w:p w14:paraId="2FB3D837" w14:textId="0F1B71CE" w:rsidR="00265926" w:rsidRPr="00265926" w:rsidRDefault="00265926" w:rsidP="00265926">
      <w:pPr>
        <w:pStyle w:val="MDPI21heading1"/>
        <w:rPr>
          <w:b w:val="0"/>
        </w:rPr>
      </w:pPr>
      <w:r w:rsidRPr="00265926">
        <w:rPr>
          <w:b w:val="0"/>
        </w:rPr>
        <w:t>The 3D reconstruction methods used in most commercial software consist of an SfM algorithm first to solve for camera exterior and interior orientations, followed by an MVS algorithm to increase the density of the point cloud. Unordered photographs are input into the software, and a keypoint detection algorithm, such as scale invariant feature transform (SIFT) [</w:t>
      </w:r>
      <w:r w:rsidR="0029579A">
        <w:rPr>
          <w:b w:val="0"/>
        </w:rPr>
        <w:t>6</w:t>
      </w:r>
      <w:r w:rsidRPr="00265926">
        <w:rPr>
          <w:b w:val="0"/>
        </w:rPr>
        <w:t xml:space="preserve">], is used to detect keypoints and </w:t>
      </w:r>
      <w:r w:rsidR="00747E83">
        <w:rPr>
          <w:b w:val="0"/>
        </w:rPr>
        <w:t xml:space="preserve">keypoint </w:t>
      </w:r>
      <w:r w:rsidRPr="00265926">
        <w:rPr>
          <w:b w:val="0"/>
        </w:rPr>
        <w:t>correspondences between images</w:t>
      </w:r>
      <w:r w:rsidR="00747E83">
        <w:rPr>
          <w:b w:val="0"/>
        </w:rPr>
        <w:t xml:space="preserve"> using a keypoint descriptor</w:t>
      </w:r>
      <w:r w:rsidRPr="00265926">
        <w:rPr>
          <w:b w:val="0"/>
        </w:rPr>
        <w:t xml:space="preserve">. A bundle adjustment is performed to minimize the errors in the correspondences. In addition to solving for camera interior and exterior orientation, the SfM algorithm also generates a sparse point cloud. Without any additional information, the coordinate system is arbitrary in translation and rotation and has inaccurate scale. To further constrain the problem and develop a georectified point cloud, ground control points (GCPs) and/or initial camera positions (e.g., from GNSS) are introduced to constrain the solution. The number of parameters to be solved for can also be reduced by inputting a camera calibration file; however, without camera positions or GCP coordinates, the camera calibration file will only help resolve the scale of the point cloud coordinate system, and not the absolute translation and rotation. </w:t>
      </w:r>
      <w:r w:rsidR="0055790E">
        <w:rPr>
          <w:b w:val="0"/>
        </w:rPr>
        <w:t>The input GCPs can be used to transform the point coordinates to a real-world coordinate system via</w:t>
      </w:r>
      <w:r w:rsidRPr="00265926">
        <w:rPr>
          <w:b w:val="0"/>
        </w:rPr>
        <w:t xml:space="preserve"> a Helmert transformation (</w:t>
      </w:r>
      <w:del w:id="0" w:author="Richie" w:date="2017-04-12T15:51:00Z">
        <w:r w:rsidRPr="00265926" w:rsidDel="0056327E">
          <w:rPr>
            <w:b w:val="0"/>
          </w:rPr>
          <w:delText>aka</w:delText>
        </w:r>
      </w:del>
      <w:ins w:id="1" w:author="Richie" w:date="2017-04-12T15:51:00Z">
        <w:r w:rsidR="0056327E">
          <w:rPr>
            <w:b w:val="0"/>
          </w:rPr>
          <w:t>also known as</w:t>
        </w:r>
      </w:ins>
      <w:ins w:id="2" w:author="Parrish, Christopher" w:date="2017-04-13T13:15:00Z">
        <w:r w:rsidR="00CE53BF">
          <w:rPr>
            <w:b w:val="0"/>
          </w:rPr>
          <w:t xml:space="preserve"> a</w:t>
        </w:r>
      </w:ins>
      <w:del w:id="3" w:author="Parrish, Christopher" w:date="2017-04-13T13:15:00Z">
        <w:r w:rsidRPr="00265926" w:rsidDel="00CE53BF">
          <w:rPr>
            <w:b w:val="0"/>
          </w:rPr>
          <w:delText>,</w:delText>
        </w:r>
      </w:del>
      <w:r w:rsidRPr="00265926">
        <w:rPr>
          <w:b w:val="0"/>
        </w:rPr>
        <w:t xml:space="preserve"> 7-parameter or 3D conformal transformation) after the point cloud is generated [</w:t>
      </w:r>
      <w:r w:rsidR="0029579A">
        <w:rPr>
          <w:b w:val="0"/>
        </w:rPr>
        <w:t>7</w:t>
      </w:r>
      <w:r w:rsidRPr="00265926">
        <w:rPr>
          <w:b w:val="0"/>
        </w:rPr>
        <w:t xml:space="preserve">], or using a commercial software proprietary method to “optimize” rectification. </w:t>
      </w:r>
      <w:r w:rsidR="0055790E">
        <w:rPr>
          <w:b w:val="0"/>
        </w:rPr>
        <w:t>The latter method is vendor-proprietary, and, hence, the mathematical details of the transformation are unknown; however, it is generally reported to produce</w:t>
      </w:r>
      <w:r w:rsidRPr="00265926">
        <w:rPr>
          <w:b w:val="0"/>
        </w:rPr>
        <w:t xml:space="preserve"> more accurate results</w:t>
      </w:r>
      <w:r w:rsidR="00747E83">
        <w:rPr>
          <w:b w:val="0"/>
        </w:rPr>
        <w:t xml:space="preserve"> than the Helmert Transformation</w:t>
      </w:r>
      <w:r w:rsidRPr="00265926">
        <w:rPr>
          <w:b w:val="0"/>
        </w:rPr>
        <w:t>. The interior orientation</w:t>
      </w:r>
      <w:r w:rsidR="00747E83">
        <w:rPr>
          <w:b w:val="0"/>
        </w:rPr>
        <w:t xml:space="preserve"> and</w:t>
      </w:r>
      <w:r w:rsidRPr="00265926">
        <w:rPr>
          <w:b w:val="0"/>
        </w:rPr>
        <w:t xml:space="preserve"> exterior orientation for each image are used as the input to the MVS algorithm, which generates a denser point cloud. </w:t>
      </w:r>
    </w:p>
    <w:p w14:paraId="217A785E" w14:textId="21B8B7EC" w:rsidR="00265926" w:rsidRPr="00265926" w:rsidRDefault="00265926" w:rsidP="00265926">
      <w:pPr>
        <w:pStyle w:val="MDPI21heading1"/>
        <w:rPr>
          <w:b w:val="0"/>
        </w:rPr>
      </w:pPr>
      <w:r w:rsidRPr="00265926">
        <w:rPr>
          <w:b w:val="0"/>
        </w:rPr>
        <w:t>Some of the common MVS algorithms generate more correspondences by utilizing a search along the epipolar line between corresponding images, leveraging the known interior and exterior orientations of each camera. For this reason, the accuracy of the MVS algorithm is highly dependent on the accuracy of the parameters calculated with the SfM algorithm. A detailed explanation of the various MVS algorithms can be found in Furukawa and Hernández [</w:t>
      </w:r>
      <w:r w:rsidR="0029579A">
        <w:rPr>
          <w:b w:val="0"/>
        </w:rPr>
        <w:t>8</w:t>
      </w:r>
      <w:r w:rsidRPr="00265926">
        <w:rPr>
          <w:b w:val="0"/>
        </w:rPr>
        <w:t xml:space="preserve">], who also note that each of these algorithms assumes that the scene is rigid with constant Lambertian surfaces, and that deviations from these assumptions will affect the accuracy. </w:t>
      </w:r>
    </w:p>
    <w:p w14:paraId="72688570" w14:textId="5F088101" w:rsidR="00265926" w:rsidRPr="00265926" w:rsidRDefault="00265926" w:rsidP="00265926">
      <w:pPr>
        <w:pStyle w:val="MDPI21heading1"/>
        <w:rPr>
          <w:b w:val="0"/>
        </w:rPr>
      </w:pPr>
      <w:r w:rsidRPr="00265926">
        <w:rPr>
          <w:b w:val="0"/>
        </w:rPr>
        <w:t>Research into SfM and MVS in the geomatics community is currently focused on both the accuracy and potential applications of commercial SfM and MVS software packages, such as Agisoft Photoscan Pro and Pix4D [</w:t>
      </w:r>
      <w:r w:rsidR="0029579A">
        <w:rPr>
          <w:b w:val="0"/>
        </w:rPr>
        <w:t>9</w:t>
      </w:r>
      <w:r w:rsidRPr="00265926">
        <w:rPr>
          <w:b w:val="0"/>
        </w:rPr>
        <w:t>]. It has been shown that the accuracy of SfM-MVS can vary greatly depending on a number of factors [</w:t>
      </w:r>
      <w:r w:rsidR="0029579A">
        <w:rPr>
          <w:b w:val="0"/>
        </w:rPr>
        <w:t>10</w:t>
      </w:r>
      <w:r w:rsidR="00172622">
        <w:rPr>
          <w:b w:val="0"/>
        </w:rPr>
        <w:t>,</w:t>
      </w:r>
      <w:r w:rsidR="0029579A" w:rsidRPr="00265926">
        <w:rPr>
          <w:b w:val="0"/>
        </w:rPr>
        <w:t>1</w:t>
      </w:r>
      <w:r w:rsidR="0029579A">
        <w:rPr>
          <w:b w:val="0"/>
        </w:rPr>
        <w:t>1</w:t>
      </w:r>
      <w:r w:rsidRPr="00265926">
        <w:rPr>
          <w:b w:val="0"/>
        </w:rPr>
        <w:t>] which, in turn, vary across different experiments [</w:t>
      </w:r>
      <w:r w:rsidR="0029579A">
        <w:rPr>
          <w:b w:val="0"/>
        </w:rPr>
        <w:t>7</w:t>
      </w:r>
      <w:r w:rsidRPr="00265926">
        <w:rPr>
          <w:b w:val="0"/>
        </w:rPr>
        <w:t xml:space="preserve">]. In particular, the accuracy of SfM is adversely affected by: poor image overlap, </w:t>
      </w:r>
      <w:r w:rsidR="00102835">
        <w:rPr>
          <w:b w:val="0"/>
        </w:rPr>
        <w:t xml:space="preserve">inadequate modeling of </w:t>
      </w:r>
      <w:r w:rsidRPr="00265926">
        <w:rPr>
          <w:b w:val="0"/>
        </w:rPr>
        <w:t xml:space="preserve">lens distortion, poor GCP distribution, inaccurate GCP or camera positions, poor image resolution, blurry imagery, noisy imagery, varying sun shadows, moving objects in the scene, user error in manually selecting image coordinates of GCPs, </w:t>
      </w:r>
      <w:r w:rsidR="00102835">
        <w:rPr>
          <w:b w:val="0"/>
        </w:rPr>
        <w:t xml:space="preserve">a </w:t>
      </w:r>
      <w:r w:rsidRPr="00265926">
        <w:rPr>
          <w:b w:val="0"/>
        </w:rPr>
        <w:t>low number of images, or a low number of GCPs [</w:t>
      </w:r>
      <w:r w:rsidR="0029579A">
        <w:rPr>
          <w:b w:val="0"/>
        </w:rPr>
        <w:t>10</w:t>
      </w:r>
      <w:r w:rsidRPr="00265926">
        <w:rPr>
          <w:b w:val="0"/>
        </w:rPr>
        <w:t xml:space="preserve">]. </w:t>
      </w:r>
      <w:r w:rsidR="00102835">
        <w:rPr>
          <w:b w:val="0"/>
        </w:rPr>
        <w:t>Due to the large number of variables involved</w:t>
      </w:r>
      <w:r w:rsidRPr="00265926">
        <w:rPr>
          <w:b w:val="0"/>
        </w:rPr>
        <w:t>, addressing the questions of if/how/when SfM-MVS derived point clouds might replace lidar as an alternative surveying tool, without sacrificing accuracy, remains an active area of research [</w:t>
      </w:r>
      <w:ins w:id="4" w:author="Richie" w:date="2017-04-15T14:59:00Z">
        <w:r w:rsidR="00E150CC">
          <w:rPr>
            <w:b w:val="0"/>
          </w:rPr>
          <w:t>12</w:t>
        </w:r>
      </w:ins>
      <w:ins w:id="5" w:author="Richie" w:date="2017-04-14T18:59:00Z">
        <w:r w:rsidR="003169D1">
          <w:rPr>
            <w:b w:val="0"/>
          </w:rPr>
          <w:t>,</w:t>
        </w:r>
      </w:ins>
      <w:del w:id="6" w:author="Richie" w:date="2017-04-15T14:59:00Z">
        <w:r w:rsidR="0029579A" w:rsidRPr="00265926" w:rsidDel="00E150CC">
          <w:rPr>
            <w:b w:val="0"/>
          </w:rPr>
          <w:delText>1</w:delText>
        </w:r>
        <w:r w:rsidR="0029579A" w:rsidDel="00E150CC">
          <w:rPr>
            <w:b w:val="0"/>
          </w:rPr>
          <w:delText>2</w:delText>
        </w:r>
      </w:del>
      <w:ins w:id="7" w:author="Richie" w:date="2017-04-15T14:59:00Z">
        <w:r w:rsidR="00E150CC" w:rsidRPr="00265926">
          <w:rPr>
            <w:b w:val="0"/>
          </w:rPr>
          <w:t>1</w:t>
        </w:r>
        <w:r w:rsidR="00E150CC">
          <w:rPr>
            <w:b w:val="0"/>
          </w:rPr>
          <w:t>3</w:t>
        </w:r>
      </w:ins>
      <w:r w:rsidR="00172622">
        <w:rPr>
          <w:b w:val="0"/>
        </w:rPr>
        <w:t>,</w:t>
      </w:r>
      <w:del w:id="8" w:author="Richie" w:date="2017-04-15T14:59:00Z">
        <w:r w:rsidR="0029579A" w:rsidRPr="00265926" w:rsidDel="00E150CC">
          <w:rPr>
            <w:b w:val="0"/>
          </w:rPr>
          <w:delText>1</w:delText>
        </w:r>
        <w:r w:rsidR="0029579A" w:rsidDel="00E150CC">
          <w:rPr>
            <w:b w:val="0"/>
          </w:rPr>
          <w:delText>3</w:delText>
        </w:r>
      </w:del>
      <w:ins w:id="9" w:author="Richie" w:date="2017-04-15T14:59:00Z">
        <w:r w:rsidR="00E150CC" w:rsidRPr="00265926">
          <w:rPr>
            <w:b w:val="0"/>
          </w:rPr>
          <w:t>1</w:t>
        </w:r>
        <w:r w:rsidR="00E150CC">
          <w:rPr>
            <w:b w:val="0"/>
          </w:rPr>
          <w:t>4</w:t>
        </w:r>
      </w:ins>
      <w:r w:rsidRPr="00265926">
        <w:rPr>
          <w:b w:val="0"/>
        </w:rPr>
        <w:t>]</w:t>
      </w:r>
      <w:r w:rsidR="00747E83">
        <w:rPr>
          <w:b w:val="0"/>
        </w:rPr>
        <w:t>.</w:t>
      </w:r>
      <w:r w:rsidRPr="00265926">
        <w:rPr>
          <w:b w:val="0"/>
        </w:rPr>
        <w:t xml:space="preserve"> </w:t>
      </w:r>
    </w:p>
    <w:p w14:paraId="2ED40AFB" w14:textId="283C282F" w:rsidR="00265926" w:rsidRPr="00265926" w:rsidRDefault="00265926" w:rsidP="00265926">
      <w:pPr>
        <w:pStyle w:val="MDPI21heading1"/>
        <w:rPr>
          <w:b w:val="0"/>
        </w:rPr>
      </w:pPr>
      <w:r w:rsidRPr="00265926">
        <w:rPr>
          <w:b w:val="0"/>
        </w:rPr>
        <w:t xml:space="preserve">The most common methodology for assessing the use cases and accuracy of SfM-MVS derived products is to collect imagery in the field using a UAS and, after processing in SfM-MVS software, to compare the point clouds against reference data collected concurrently with </w:t>
      </w:r>
      <w:r w:rsidR="003C1A93">
        <w:rPr>
          <w:b w:val="0"/>
        </w:rPr>
        <w:t xml:space="preserve">terrestrial </w:t>
      </w:r>
      <w:r w:rsidRPr="00265926">
        <w:rPr>
          <w:b w:val="0"/>
        </w:rPr>
        <w:t>lidar, RTK GNSS, or a total station survey. Numerous studies have been performed to quantify the accuracy of the SfM-MVS algorithms in a variety of environments [</w:t>
      </w:r>
      <w:del w:id="10" w:author="Richie" w:date="2017-04-15T15:01:00Z">
        <w:r w:rsidR="0029579A" w:rsidRPr="00265926" w:rsidDel="00E150CC">
          <w:rPr>
            <w:b w:val="0"/>
          </w:rPr>
          <w:delText>1</w:delText>
        </w:r>
        <w:r w:rsidR="0029579A" w:rsidDel="00E150CC">
          <w:rPr>
            <w:b w:val="0"/>
          </w:rPr>
          <w:delText>3</w:delText>
        </w:r>
      </w:del>
      <w:ins w:id="11" w:author="Richie" w:date="2017-04-15T15:01:00Z">
        <w:r w:rsidR="00E150CC" w:rsidRPr="00265926">
          <w:rPr>
            <w:b w:val="0"/>
          </w:rPr>
          <w:t>1</w:t>
        </w:r>
        <w:r w:rsidR="00E150CC">
          <w:rPr>
            <w:b w:val="0"/>
          </w:rPr>
          <w:t>4</w:t>
        </w:r>
      </w:ins>
      <w:ins w:id="12" w:author="Richie" w:date="2017-04-15T15:00:00Z">
        <w:r w:rsidR="00E150CC">
          <w:rPr>
            <w:b w:val="0"/>
          </w:rPr>
          <w:t>,15</w:t>
        </w:r>
      </w:ins>
      <w:r w:rsidRPr="00265926">
        <w:rPr>
          <w:b w:val="0"/>
        </w:rPr>
        <w:t>], including shallow braided rivers [</w:t>
      </w:r>
      <w:del w:id="13" w:author="Richie" w:date="2017-04-15T15:01:00Z">
        <w:r w:rsidR="0029579A" w:rsidRPr="00265926" w:rsidDel="00E150CC">
          <w:rPr>
            <w:b w:val="0"/>
          </w:rPr>
          <w:delText>1</w:delText>
        </w:r>
        <w:r w:rsidR="0029579A" w:rsidDel="00E150CC">
          <w:rPr>
            <w:b w:val="0"/>
          </w:rPr>
          <w:delText>4</w:delText>
        </w:r>
      </w:del>
      <w:ins w:id="14" w:author="Richie" w:date="2017-04-15T15:01:00Z">
        <w:r w:rsidR="00E150CC" w:rsidRPr="00265926">
          <w:rPr>
            <w:b w:val="0"/>
          </w:rPr>
          <w:t>1</w:t>
        </w:r>
        <w:r w:rsidR="00E150CC">
          <w:rPr>
            <w:b w:val="0"/>
          </w:rPr>
          <w:t>6</w:t>
        </w:r>
      </w:ins>
      <w:r w:rsidRPr="00265926">
        <w:rPr>
          <w:b w:val="0"/>
        </w:rPr>
        <w:t>], beaches [</w:t>
      </w:r>
      <w:r w:rsidR="0029579A" w:rsidRPr="00265926">
        <w:rPr>
          <w:b w:val="0"/>
        </w:rPr>
        <w:t>1</w:t>
      </w:r>
      <w:ins w:id="15" w:author="Richie" w:date="2017-04-15T15:01:00Z">
        <w:r w:rsidR="00E150CC">
          <w:rPr>
            <w:b w:val="0"/>
          </w:rPr>
          <w:t>7</w:t>
        </w:r>
      </w:ins>
      <w:del w:id="16" w:author="Richie" w:date="2017-04-15T15:00:00Z">
        <w:r w:rsidR="0029579A" w:rsidDel="00E150CC">
          <w:rPr>
            <w:b w:val="0"/>
          </w:rPr>
          <w:delText>5</w:delText>
        </w:r>
      </w:del>
      <w:r w:rsidRPr="00265926">
        <w:rPr>
          <w:b w:val="0"/>
        </w:rPr>
        <w:t>], and forests [</w:t>
      </w:r>
      <w:r w:rsidR="0029579A" w:rsidRPr="00265926">
        <w:rPr>
          <w:b w:val="0"/>
        </w:rPr>
        <w:t>1</w:t>
      </w:r>
      <w:r w:rsidR="0029579A">
        <w:rPr>
          <w:b w:val="0"/>
        </w:rPr>
        <w:t>1</w:t>
      </w:r>
      <w:r w:rsidRPr="00265926">
        <w:rPr>
          <w:b w:val="0"/>
        </w:rPr>
        <w:t xml:space="preserve">]. Experimentation utilizing simulated keypoints and assessing the SfM accuracy was used to demonstrate an ambiguity between point cloud “dome” effect and </w:t>
      </w:r>
      <w:r w:rsidRPr="00265926">
        <w:rPr>
          <w:b w:val="0"/>
        </w:rPr>
        <w:lastRenderedPageBreak/>
        <w:t xml:space="preserve">the </w:t>
      </w:r>
      <w:r w:rsidRPr="00E95C19">
        <w:rPr>
          <w:b w:val="0"/>
          <w:i/>
        </w:rPr>
        <w:t>K</w:t>
      </w:r>
      <w:r w:rsidRPr="00E95C19">
        <w:rPr>
          <w:b w:val="0"/>
          <w:i/>
          <w:vertAlign w:val="subscript"/>
        </w:rPr>
        <w:t>1</w:t>
      </w:r>
      <w:r w:rsidRPr="00265926">
        <w:rPr>
          <w:b w:val="0"/>
        </w:rPr>
        <w:t xml:space="preserve"> coefficient in the Brown distortion model [</w:t>
      </w:r>
      <w:del w:id="17" w:author="Richie" w:date="2017-04-15T15:03:00Z">
        <w:r w:rsidR="0029579A" w:rsidRPr="00265926" w:rsidDel="00850B8B">
          <w:rPr>
            <w:b w:val="0"/>
          </w:rPr>
          <w:delText>1</w:delText>
        </w:r>
        <w:r w:rsidR="0029579A" w:rsidDel="00850B8B">
          <w:rPr>
            <w:b w:val="0"/>
          </w:rPr>
          <w:delText>6</w:delText>
        </w:r>
      </w:del>
      <w:ins w:id="18" w:author="Richie" w:date="2017-04-15T15:03:00Z">
        <w:r w:rsidR="00850B8B" w:rsidRPr="00265926">
          <w:rPr>
            <w:b w:val="0"/>
          </w:rPr>
          <w:t>1</w:t>
        </w:r>
        <w:r w:rsidR="00850B8B">
          <w:rPr>
            <w:b w:val="0"/>
          </w:rPr>
          <w:t>8</w:t>
        </w:r>
      </w:ins>
      <w:r w:rsidRPr="00265926">
        <w:rPr>
          <w:b w:val="0"/>
        </w:rPr>
        <w:t>]. A few datasets have been acquired in a lab environment, using a robotic arm to accurately move a camera and a light structure camera to collect reference data for a variety of objects of varying textures [</w:t>
      </w:r>
      <w:del w:id="19" w:author="Richie" w:date="2017-04-15T15:03:00Z">
        <w:r w:rsidR="0029579A" w:rsidRPr="00265926" w:rsidDel="00850B8B">
          <w:rPr>
            <w:b w:val="0"/>
          </w:rPr>
          <w:delText>1</w:delText>
        </w:r>
        <w:r w:rsidR="0029579A" w:rsidDel="00850B8B">
          <w:rPr>
            <w:b w:val="0"/>
          </w:rPr>
          <w:delText>7</w:delText>
        </w:r>
      </w:del>
      <w:ins w:id="20" w:author="Richie" w:date="2017-04-15T15:03:00Z">
        <w:r w:rsidR="00850B8B" w:rsidRPr="00265926">
          <w:rPr>
            <w:b w:val="0"/>
          </w:rPr>
          <w:t>1</w:t>
        </w:r>
        <w:r w:rsidR="00850B8B">
          <w:rPr>
            <w:b w:val="0"/>
          </w:rPr>
          <w:t>9</w:t>
        </w:r>
      </w:ins>
      <w:r w:rsidR="00172622">
        <w:rPr>
          <w:b w:val="0"/>
        </w:rPr>
        <w:t>,</w:t>
      </w:r>
      <w:del w:id="21" w:author="Richie" w:date="2017-04-15T15:03:00Z">
        <w:r w:rsidR="0029579A" w:rsidRPr="00265926" w:rsidDel="00850B8B">
          <w:rPr>
            <w:b w:val="0"/>
          </w:rPr>
          <w:delText>1</w:delText>
        </w:r>
        <w:r w:rsidR="0029579A" w:rsidDel="00850B8B">
          <w:rPr>
            <w:b w:val="0"/>
          </w:rPr>
          <w:delText>8</w:delText>
        </w:r>
      </w:del>
      <w:ins w:id="22" w:author="Richie" w:date="2017-04-15T15:03:00Z">
        <w:r w:rsidR="00850B8B">
          <w:rPr>
            <w:b w:val="0"/>
          </w:rPr>
          <w:t>20</w:t>
        </w:r>
      </w:ins>
      <w:r w:rsidRPr="00265926">
        <w:rPr>
          <w:b w:val="0"/>
        </w:rPr>
        <w:t xml:space="preserve">]. While this approach works well for testing the underlying algorithms, especially MVS, more application-based experiments performed by the surveying community have demonstrated how </w:t>
      </w:r>
      <w:r w:rsidR="00747E83">
        <w:rPr>
          <w:b w:val="0"/>
        </w:rPr>
        <w:t xml:space="preserve">on larger scenes with less dense control data the </w:t>
      </w:r>
      <w:r w:rsidRPr="00265926">
        <w:rPr>
          <w:b w:val="0"/>
        </w:rPr>
        <w:t xml:space="preserve">error propagates </w:t>
      </w:r>
      <w:r w:rsidR="00747E83">
        <w:rPr>
          <w:b w:val="0"/>
        </w:rPr>
        <w:t>nonlinearly</w:t>
      </w:r>
      <w:r w:rsidRPr="00265926">
        <w:rPr>
          <w:b w:val="0"/>
        </w:rPr>
        <w:t>. Generally, the most common and robust method has been to compare the SfM-MVS derived point cloud to a ground truth terrestrial lidar survey [</w:t>
      </w:r>
      <w:del w:id="23" w:author="Richie" w:date="2017-04-15T15:03:00Z">
        <w:r w:rsidR="0029579A" w:rsidRPr="00265926" w:rsidDel="00850B8B">
          <w:rPr>
            <w:b w:val="0"/>
          </w:rPr>
          <w:delText>1</w:delText>
        </w:r>
        <w:r w:rsidR="0029579A" w:rsidDel="00850B8B">
          <w:rPr>
            <w:b w:val="0"/>
          </w:rPr>
          <w:delText>9</w:delText>
        </w:r>
      </w:del>
      <w:ins w:id="24" w:author="Richie" w:date="2017-04-15T15:03:00Z">
        <w:r w:rsidR="00850B8B">
          <w:rPr>
            <w:b w:val="0"/>
          </w:rPr>
          <w:t>21</w:t>
        </w:r>
      </w:ins>
      <w:r w:rsidR="00172622">
        <w:rPr>
          <w:b w:val="0"/>
        </w:rPr>
        <w:t>,</w:t>
      </w:r>
      <w:del w:id="25" w:author="Richie" w:date="2017-04-15T15:03:00Z">
        <w:r w:rsidR="0029579A" w:rsidDel="00850B8B">
          <w:rPr>
            <w:b w:val="0"/>
          </w:rPr>
          <w:delText>20</w:delText>
        </w:r>
      </w:del>
      <w:ins w:id="26" w:author="Richie" w:date="2017-04-15T15:03:00Z">
        <w:r w:rsidR="00850B8B">
          <w:rPr>
            <w:b w:val="0"/>
          </w:rPr>
          <w:t>22</w:t>
        </w:r>
      </w:ins>
      <w:r w:rsidRPr="00265926">
        <w:rPr>
          <w:b w:val="0"/>
        </w:rPr>
        <w:t xml:space="preserve">]. </w:t>
      </w:r>
    </w:p>
    <w:p w14:paraId="17B60B3D" w14:textId="785B0360" w:rsidR="00265926" w:rsidRPr="00265926" w:rsidRDefault="00265926" w:rsidP="00265926">
      <w:pPr>
        <w:pStyle w:val="MDPI21heading1"/>
        <w:rPr>
          <w:b w:val="0"/>
        </w:rPr>
      </w:pPr>
      <w:r w:rsidRPr="00265926">
        <w:rPr>
          <w:b w:val="0"/>
        </w:rPr>
        <w:t>Despite the widespread use of field surveys for empirically assessing the accuracy of point clouds generated from UAS imagery using SfM-MVS software, there are a number of limitations of this general approach. The extensive field surveys required to gather the reference data are generally expensive and time consuming, and they can also be logistically-challenging and perhaps even dangerous in remote locations or alongside roadways. Additionally, if it is required to test different imagery acquisition parameters (e.g., different cameras, focal lengths, flying heights, exposure settings, etc.), then multiple flights may be needed, increasing the potential for confound</w:t>
      </w:r>
      <w:r w:rsidR="008D34E8">
        <w:rPr>
          <w:b w:val="0"/>
        </w:rPr>
        <w:t>ing</w:t>
      </w:r>
      <w:r w:rsidRPr="00265926">
        <w:rPr>
          <w:b w:val="0"/>
        </w:rPr>
        <w:t xml:space="preserve"> variables (e.g., changing weather conditions, moving objects in the scene) to creep into the experiment. </w:t>
      </w:r>
    </w:p>
    <w:p w14:paraId="3DD9E4A6" w14:textId="684E78B3" w:rsidR="00265926" w:rsidRPr="00265926" w:rsidRDefault="00265926" w:rsidP="00265926">
      <w:pPr>
        <w:pStyle w:val="MDPI21heading1"/>
        <w:rPr>
          <w:b w:val="0"/>
        </w:rPr>
      </w:pPr>
      <w:r w:rsidRPr="00265926">
        <w:rPr>
          <w:b w:val="0"/>
        </w:rPr>
        <w:t>The use of independent</w:t>
      </w:r>
      <w:r w:rsidR="0055790E">
        <w:rPr>
          <w:b w:val="0"/>
        </w:rPr>
        <w:t>, field-surveyed</w:t>
      </w:r>
      <w:r w:rsidRPr="00265926">
        <w:rPr>
          <w:b w:val="0"/>
        </w:rPr>
        <w:t xml:space="preserve"> </w:t>
      </w:r>
      <w:r w:rsidR="0055790E">
        <w:rPr>
          <w:b w:val="0"/>
        </w:rPr>
        <w:t>check</w:t>
      </w:r>
      <w:r w:rsidR="0055790E" w:rsidRPr="00265926">
        <w:rPr>
          <w:b w:val="0"/>
        </w:rPr>
        <w:t xml:space="preserve"> </w:t>
      </w:r>
      <w:r w:rsidRPr="00265926">
        <w:rPr>
          <w:b w:val="0"/>
        </w:rPr>
        <w:t xml:space="preserve">points may also lead to an overly-optimistic accuracy assessment when the points used are easily photo-identifiable targets (e.g., checkerboards, or conventional “iron cross” patterns). These targets are generally detected as very accurate keypoints in the SfM processing, and using them as </w:t>
      </w:r>
      <w:r w:rsidR="0055790E">
        <w:rPr>
          <w:b w:val="0"/>
        </w:rPr>
        <w:t>check</w:t>
      </w:r>
      <w:r w:rsidRPr="00265926">
        <w:rPr>
          <w:b w:val="0"/>
        </w:rPr>
        <w:t xml:space="preserve"> points will tend to indicate a much better accuracy than if naturally-occurring points in the scene were used instead. In this case, the error reported from independent GCPs may not be indicative of the accuracy of the entire scene. The quality and uniqueness of detected keypoints in an image and on an object is called “texture.” The lack of texture of a scene has been shown to have one of the largest impacts on the accuracy of SfM-MVS point cloud [</w:t>
      </w:r>
      <w:del w:id="27" w:author="Richie" w:date="2017-04-15T15:03:00Z">
        <w:r w:rsidR="0029579A" w:rsidRPr="00265926" w:rsidDel="00850B8B">
          <w:rPr>
            <w:b w:val="0"/>
          </w:rPr>
          <w:delText>1</w:delText>
        </w:r>
        <w:r w:rsidR="0029579A" w:rsidDel="00850B8B">
          <w:rPr>
            <w:b w:val="0"/>
          </w:rPr>
          <w:delText>2</w:delText>
        </w:r>
      </w:del>
      <w:ins w:id="28" w:author="Richie" w:date="2017-04-15T15:03:00Z">
        <w:r w:rsidR="00850B8B">
          <w:rPr>
            <w:b w:val="0"/>
          </w:rPr>
          <w:t>13</w:t>
        </w:r>
      </w:ins>
      <w:r w:rsidR="00172622">
        <w:rPr>
          <w:b w:val="0"/>
        </w:rPr>
        <w:t>,</w:t>
      </w:r>
      <w:del w:id="29" w:author="Richie" w:date="2017-04-15T15:03:00Z">
        <w:r w:rsidR="0029579A" w:rsidRPr="00265926" w:rsidDel="00850B8B">
          <w:rPr>
            <w:b w:val="0"/>
          </w:rPr>
          <w:delText>1</w:delText>
        </w:r>
        <w:r w:rsidR="0029579A" w:rsidDel="00850B8B">
          <w:rPr>
            <w:b w:val="0"/>
          </w:rPr>
          <w:delText>3</w:delText>
        </w:r>
      </w:del>
      <w:ins w:id="30" w:author="Richie" w:date="2017-04-15T15:03:00Z">
        <w:r w:rsidR="00850B8B">
          <w:rPr>
            <w:b w:val="0"/>
          </w:rPr>
          <w:t>14</w:t>
        </w:r>
      </w:ins>
      <w:r w:rsidR="00172622">
        <w:rPr>
          <w:b w:val="0"/>
        </w:rPr>
        <w:t>,</w:t>
      </w:r>
      <w:del w:id="31" w:author="Richie" w:date="2017-04-15T15:03:00Z">
        <w:r w:rsidR="0029579A" w:rsidRPr="00265926" w:rsidDel="00850B8B">
          <w:rPr>
            <w:b w:val="0"/>
          </w:rPr>
          <w:delText>1</w:delText>
        </w:r>
        <w:r w:rsidR="0029579A" w:rsidDel="00850B8B">
          <w:rPr>
            <w:b w:val="0"/>
          </w:rPr>
          <w:delText>5</w:delText>
        </w:r>
      </w:del>
      <w:ins w:id="32" w:author="Richie" w:date="2017-04-15T15:03:00Z">
        <w:r w:rsidR="00850B8B">
          <w:rPr>
            <w:b w:val="0"/>
          </w:rPr>
          <w:t>17</w:t>
        </w:r>
      </w:ins>
      <w:r w:rsidR="00172622">
        <w:rPr>
          <w:b w:val="0"/>
        </w:rPr>
        <w:t>,</w:t>
      </w:r>
      <w:del w:id="33" w:author="Richie" w:date="2017-04-15T15:03:00Z">
        <w:r w:rsidR="0029579A" w:rsidRPr="00265926" w:rsidDel="00850B8B">
          <w:rPr>
            <w:b w:val="0"/>
          </w:rPr>
          <w:delText>1</w:delText>
        </w:r>
        <w:r w:rsidR="0029579A" w:rsidDel="00850B8B">
          <w:rPr>
            <w:b w:val="0"/>
          </w:rPr>
          <w:delText>8</w:delText>
        </w:r>
      </w:del>
      <w:ins w:id="34" w:author="Richie" w:date="2017-04-15T15:03:00Z">
        <w:r w:rsidR="00850B8B">
          <w:rPr>
            <w:b w:val="0"/>
          </w:rPr>
          <w:t>20</w:t>
        </w:r>
      </w:ins>
      <w:r w:rsidRPr="00265926">
        <w:rPr>
          <w:b w:val="0"/>
        </w:rPr>
        <w:t xml:space="preserve">]. </w:t>
      </w:r>
    </w:p>
    <w:p w14:paraId="6B2584B3" w14:textId="63C63351" w:rsidR="00265926" w:rsidRDefault="00265926" w:rsidP="00265926">
      <w:pPr>
        <w:pStyle w:val="MDPI21heading1"/>
        <w:rPr>
          <w:b w:val="0"/>
        </w:rPr>
      </w:pPr>
      <w:r w:rsidRPr="00265926">
        <w:rPr>
          <w:b w:val="0"/>
        </w:rPr>
        <w:t xml:space="preserve">We propose an </w:t>
      </w:r>
      <w:r w:rsidR="00232BEA" w:rsidRPr="00265926">
        <w:rPr>
          <w:b w:val="0"/>
        </w:rPr>
        <w:t>open</w:t>
      </w:r>
      <w:r w:rsidR="00232BEA">
        <w:rPr>
          <w:b w:val="0"/>
        </w:rPr>
        <w:t>-</w:t>
      </w:r>
      <w:r w:rsidRPr="00265926">
        <w:rPr>
          <w:b w:val="0"/>
        </w:rPr>
        <w:t>source computer graphics based workflow to alleviate the aforementioned issues with assessing the accuracy of point clouds generated from UAS imagery using SfM-MVS software. The basic idea of the approach is to simulate various scenes and maintain full control over the ground-truth and the camera parameters. This workflow</w:t>
      </w:r>
      <w:r w:rsidR="00232BEA">
        <w:rPr>
          <w:b w:val="0"/>
        </w:rPr>
        <w:t xml:space="preserve">, referred to by the project team as the simUAS (simulated UAS) image rendering workflow, </w:t>
      </w:r>
      <w:r w:rsidRPr="00265926">
        <w:rPr>
          <w:b w:val="0"/>
        </w:rPr>
        <w:t>allow</w:t>
      </w:r>
      <w:r w:rsidR="00232BEA">
        <w:rPr>
          <w:b w:val="0"/>
        </w:rPr>
        <w:t>s</w:t>
      </w:r>
      <w:r w:rsidRPr="00265926">
        <w:rPr>
          <w:b w:val="0"/>
        </w:rPr>
        <w:t xml:space="preserve"> researchers to perform more robust experiments to assess the feasibility and accuracy of SfM-MVS in various applications. Ground control points, check points and other features are placed virtually in the scene with coordinate accuracies limited only by the numerical precision achievable with the computer hardware and software used. Textures </w:t>
      </w:r>
      <w:r w:rsidR="008D34E8">
        <w:rPr>
          <w:b w:val="0"/>
        </w:rPr>
        <w:t xml:space="preserve">throughout the scene </w:t>
      </w:r>
      <w:r w:rsidRPr="00265926">
        <w:rPr>
          <w:b w:val="0"/>
        </w:rPr>
        <w:t xml:space="preserve">can also be modified, as desired. Camera parameters and </w:t>
      </w:r>
      <w:r w:rsidR="00232BEA">
        <w:rPr>
          <w:b w:val="0"/>
        </w:rPr>
        <w:t>other scene properties</w:t>
      </w:r>
      <w:r w:rsidR="00232BEA" w:rsidRPr="00265926">
        <w:rPr>
          <w:b w:val="0"/>
        </w:rPr>
        <w:t xml:space="preserve"> </w:t>
      </w:r>
      <w:r w:rsidRPr="00265926">
        <w:rPr>
          <w:b w:val="0"/>
        </w:rPr>
        <w:t>can also be modified, and new image data sets (with all other independent variables perfectly controlled) can then be generated at the push of a button. The output imagery can then be processed using any desired SfM-MVS software and the resultant point cloud compared to the true surface (where, in this case, “true” and “known” are not misnomers, as they generally are when referring to field-surveyed data with its own uncertainty), and any errors can be attributed to the parameters and parameter uncertainties input by the user.</w:t>
      </w:r>
    </w:p>
    <w:p w14:paraId="1960C369" w14:textId="77777777" w:rsidR="00E87D45" w:rsidRDefault="00E87D45" w:rsidP="00C17CCE">
      <w:pPr>
        <w:pStyle w:val="MDPI22heading2"/>
        <w:numPr>
          <w:ilvl w:val="1"/>
          <w:numId w:val="50"/>
        </w:numPr>
      </w:pPr>
      <w:r>
        <w:t>Computer Graphics for Remote Sensing Analysis</w:t>
      </w:r>
    </w:p>
    <w:p w14:paraId="30355AB4" w14:textId="7BBCA5BA" w:rsidR="00265926" w:rsidRPr="00265926" w:rsidRDefault="00265926" w:rsidP="00265926">
      <w:pPr>
        <w:pStyle w:val="MDPI21heading1"/>
        <w:rPr>
          <w:b w:val="0"/>
        </w:rPr>
      </w:pPr>
      <w:r w:rsidRPr="00265926">
        <w:rPr>
          <w:b w:val="0"/>
        </w:rPr>
        <w:t>The field of computer graphics emerged in the 1960s and has evolved to encompass numerous fields from medical imaging and scientific visualization, aircraft flight simulators, and movie and video game special effects [</w:t>
      </w:r>
      <w:del w:id="35" w:author="Richie" w:date="2017-04-15T15:03:00Z">
        <w:r w:rsidR="0029579A" w:rsidDel="00850B8B">
          <w:rPr>
            <w:b w:val="0"/>
          </w:rPr>
          <w:delText>21</w:delText>
        </w:r>
      </w:del>
      <w:ins w:id="36" w:author="Richie" w:date="2017-04-15T15:03:00Z">
        <w:r w:rsidR="00850B8B">
          <w:rPr>
            <w:b w:val="0"/>
          </w:rPr>
          <w:t>23</w:t>
        </w:r>
      </w:ins>
      <w:r w:rsidRPr="00265926">
        <w:rPr>
          <w:b w:val="0"/>
        </w:rPr>
        <w:t xml:space="preserve">]. The software that turns a simulated scene with various geometries, material properties, and lighting into an image or sequence of images is called a render </w:t>
      </w:r>
      <w:r w:rsidRPr="00265926">
        <w:rPr>
          <w:b w:val="0"/>
        </w:rPr>
        <w:lastRenderedPageBreak/>
        <w:t xml:space="preserve">engine. While there are numerous render engines available using many different algorithms, they all follow a basic workflow, or computer graphics pipeline. </w:t>
      </w:r>
    </w:p>
    <w:p w14:paraId="09E570C7" w14:textId="7F9A01E4" w:rsidR="00265926" w:rsidRPr="00265926" w:rsidRDefault="00265926" w:rsidP="00265926">
      <w:pPr>
        <w:pStyle w:val="MDPI21heading1"/>
        <w:rPr>
          <w:b w:val="0"/>
        </w:rPr>
      </w:pPr>
      <w:r w:rsidRPr="00265926">
        <w:rPr>
          <w:b w:val="0"/>
        </w:rPr>
        <w:t xml:space="preserve">First, a 3D scene is generated using vertices, faces, and edges. For most photo-realistic rendering, meshes are generated using an array of either triangular surfaces or quadrilateral surfaces to create objects. Material properties are applied to each of the individual surfaces to determine the color of the object. Most software allows for the user to set diffuse, specular, and ambient light coefficients, as well as their associated colors to specify how light will interact with the surface. The coefficient specifies how much diffuse, specular, and ambient light is reflected </w:t>
      </w:r>
      <w:r w:rsidR="009736EA" w:rsidRPr="00265926">
        <w:rPr>
          <w:b w:val="0"/>
        </w:rPr>
        <w:t>off</w:t>
      </w:r>
      <w:r w:rsidRPr="00265926">
        <w:rPr>
          <w:b w:val="0"/>
        </w:rPr>
        <w:t xml:space="preserve"> the surface of the object, while the color specifies the amount of visible red, green, and blue light that is reflected from the surface. The material color properties are only associated with each plane in the mesh, so for highly-detailed coloring of objects, many </w:t>
      </w:r>
      <w:r w:rsidR="00747E83">
        <w:rPr>
          <w:b w:val="0"/>
        </w:rPr>
        <w:t xml:space="preserve">small </w:t>
      </w:r>
      <w:r w:rsidRPr="00265926">
        <w:rPr>
          <w:b w:val="0"/>
        </w:rPr>
        <w:t xml:space="preserve">faces </w:t>
      </w:r>
      <w:r w:rsidR="00747E83">
        <w:rPr>
          <w:b w:val="0"/>
        </w:rPr>
        <w:t>can be utilized</w:t>
      </w:r>
      <w:r w:rsidRPr="00265926">
        <w:rPr>
          <w:b w:val="0"/>
        </w:rPr>
        <w:t>. The more efficient method of creating detailed colors on an object without increasing the complexity of the surface of the object is to add a “texture” to the object. A texture can consist of geometric patterns or other complex vector based patterns, but in this experimentation a texture is an image which is overlaid on the mesh in a process called u-v mapping. In this process, each vertex is assigned coordinates in image space in units of texels, which are synonymous with pixels but renamed to emphasize the fact that they correspond to a texture and not a rendered image. It is also possible to generate more complex textures by overlaying multiple image textures on the same object and blending them together by setting a transparent ‘alpha’ level for each image. The render engine interpolates the texel coordinates across the surface when the scene is rendered. For interpolated subpixel coordinates, the color value is either interpolated linearly or the nearest pixel value is used. (The computer graphics definition of a “texture” object is not to be confused with the SfM-photogrammetry definition of texture, which relates to the level of detail and unique, photo-identifiable features in an image.)</w:t>
      </w:r>
    </w:p>
    <w:p w14:paraId="42243D69" w14:textId="524778BF" w:rsidR="00265926" w:rsidRPr="00265926" w:rsidRDefault="00265926" w:rsidP="00265926">
      <w:pPr>
        <w:pStyle w:val="MDPI21heading1"/>
        <w:rPr>
          <w:b w:val="0"/>
        </w:rPr>
      </w:pPr>
      <w:r w:rsidRPr="00265926">
        <w:rPr>
          <w:b w:val="0"/>
        </w:rPr>
        <w:t xml:space="preserve">Once a scene is populated with objects and their associated material and texture properties, light sources and shading algorithms must be applied to the scene. The simplest method is to set an object material as “shadeless,” which eliminates any interaction with light sources and will render each surface based on the material property and texture with the exact RGB values that were input. The more complex and photorealistic method is to place one or more light sources in the scene. Each light source can be set to simulate different patterns and angles of light rays with various levels of intensity and range based intensity falloff. Most render engines also contain shadow algorithms which enable the calculation of occlusions from various light sources. Once a scene is created with light sources and shading parameters set, simulated cameras are placed to create the origin for renders of the scene. The camera translation, rotation, sensor size, focal length, and principal point are input, and a pinhole camera model is used. The rendering algorithm generates a 2D image of the scene using the camera position and </w:t>
      </w:r>
      <w:r w:rsidR="009736EA" w:rsidRPr="00265926">
        <w:rPr>
          <w:b w:val="0"/>
        </w:rPr>
        <w:t>all</w:t>
      </w:r>
      <w:r w:rsidRPr="00265926">
        <w:rPr>
          <w:b w:val="0"/>
        </w:rPr>
        <w:t xml:space="preserve"> the material properties of the objects. The method, accuracy (especially lighting), and performance of generating this 2D depiction of the scene are where most render engines differ. </w:t>
      </w:r>
    </w:p>
    <w:p w14:paraId="0354CB0D" w14:textId="333CC400" w:rsidR="00265926" w:rsidRPr="00265926" w:rsidRDefault="00265926" w:rsidP="00265926">
      <w:pPr>
        <w:pStyle w:val="MDPI21heading1"/>
        <w:rPr>
          <w:b w:val="0"/>
        </w:rPr>
      </w:pPr>
      <w:r w:rsidRPr="00265926">
        <w:rPr>
          <w:b w:val="0"/>
        </w:rPr>
        <w:t>There are many different rendering methodologies, but the one chosen for this research is Blender Internal Render Engine</w:t>
      </w:r>
      <w:r w:rsidR="00693CB5">
        <w:rPr>
          <w:b w:val="0"/>
        </w:rPr>
        <w:t>,</w:t>
      </w:r>
      <w:r w:rsidRPr="00265926">
        <w:rPr>
          <w:b w:val="0"/>
        </w:rPr>
        <w:t xml:space="preserve"> which is a rasterization based engine. The algorithm determines which parts of the scene are visible to the camera, and perform</w:t>
      </w:r>
      <w:r w:rsidR="00693CB5">
        <w:rPr>
          <w:b w:val="0"/>
        </w:rPr>
        <w:t>s</w:t>
      </w:r>
      <w:r w:rsidRPr="00265926">
        <w:rPr>
          <w:b w:val="0"/>
        </w:rPr>
        <w:t xml:space="preserve"> basic light interactions to assign a color to the pixel samples. This algorithm is fast, </w:t>
      </w:r>
      <w:r w:rsidR="00843641">
        <w:rPr>
          <w:b w:val="0"/>
        </w:rPr>
        <w:t>although it</w:t>
      </w:r>
      <w:r w:rsidR="00843641" w:rsidRPr="00265926">
        <w:rPr>
          <w:b w:val="0"/>
        </w:rPr>
        <w:t xml:space="preserve"> </w:t>
      </w:r>
      <w:r w:rsidRPr="00265926">
        <w:rPr>
          <w:b w:val="0"/>
        </w:rPr>
        <w:t>is unable to perform some of the more advanced rendering features such as global illumination and true motion blur. A more detailed description of shader algorithms which are used to generate these detailed scenes can be found in</w:t>
      </w:r>
      <w:r w:rsidR="009736EA">
        <w:rPr>
          <w:b w:val="0"/>
        </w:rPr>
        <w:t xml:space="preserve"> </w:t>
      </w:r>
      <w:r w:rsidR="009736EA" w:rsidRPr="00265926">
        <w:rPr>
          <w:b w:val="0"/>
        </w:rPr>
        <w:t>[</w:t>
      </w:r>
      <w:del w:id="37" w:author="Richie" w:date="2017-04-15T15:03:00Z">
        <w:r w:rsidR="0029579A" w:rsidDel="00850B8B">
          <w:rPr>
            <w:b w:val="0"/>
          </w:rPr>
          <w:delText>22</w:delText>
        </w:r>
      </w:del>
      <w:ins w:id="38" w:author="Richie" w:date="2017-04-15T15:03:00Z">
        <w:r w:rsidR="00850B8B">
          <w:rPr>
            <w:b w:val="0"/>
          </w:rPr>
          <w:t>24</w:t>
        </w:r>
      </w:ins>
      <w:r w:rsidRPr="00265926">
        <w:rPr>
          <w:b w:val="0"/>
        </w:rPr>
        <w:t>].</w:t>
      </w:r>
    </w:p>
    <w:p w14:paraId="66FE6665" w14:textId="6A0C7B43" w:rsidR="00265926" w:rsidRDefault="00265926" w:rsidP="00265926">
      <w:pPr>
        <w:pStyle w:val="MDPI21heading1"/>
        <w:rPr>
          <w:b w:val="0"/>
        </w:rPr>
      </w:pPr>
      <w:r w:rsidRPr="00265926">
        <w:rPr>
          <w:b w:val="0"/>
        </w:rPr>
        <w:t>The use of synthetic remote sensing datasets to test and validate</w:t>
      </w:r>
      <w:del w:id="39" w:author="Parrish, Christopher" w:date="2017-04-13T13:22:00Z">
        <w:r w:rsidRPr="00265926" w:rsidDel="00CB0E7C">
          <w:rPr>
            <w:b w:val="0"/>
          </w:rPr>
          <w:delText>d</w:delText>
        </w:r>
      </w:del>
      <w:r w:rsidRPr="00265926">
        <w:rPr>
          <w:b w:val="0"/>
        </w:rPr>
        <w:t xml:space="preserve"> remote sensing algorithms is not a new concept. A simulated imagery dataset using Terragen 3 was used validate an optimized flight plan methodology for </w:t>
      </w:r>
      <w:r w:rsidR="006E270F">
        <w:rPr>
          <w:b w:val="0"/>
        </w:rPr>
        <w:t>UAS</w:t>
      </w:r>
      <w:r w:rsidRPr="00265926">
        <w:rPr>
          <w:b w:val="0"/>
        </w:rPr>
        <w:t xml:space="preserve"> 3D reconstructions [</w:t>
      </w:r>
      <w:del w:id="40" w:author="Richie" w:date="2017-04-15T15:04:00Z">
        <w:r w:rsidR="0029579A" w:rsidDel="00850B8B">
          <w:rPr>
            <w:b w:val="0"/>
          </w:rPr>
          <w:delText>23</w:delText>
        </w:r>
      </w:del>
      <w:ins w:id="41" w:author="Richie" w:date="2017-04-15T15:04:00Z">
        <w:r w:rsidR="00850B8B">
          <w:rPr>
            <w:b w:val="0"/>
          </w:rPr>
          <w:t>25</w:t>
        </w:r>
      </w:ins>
      <w:r w:rsidRPr="00265926">
        <w:rPr>
          <w:b w:val="0"/>
        </w:rPr>
        <w:t xml:space="preserve">]. Numerous studies have been performed </w:t>
      </w:r>
      <w:r w:rsidRPr="00265926">
        <w:rPr>
          <w:b w:val="0"/>
        </w:rPr>
        <w:lastRenderedPageBreak/>
        <w:t xml:space="preserve">using the Rochester Institute of Technology’s Digital Imaging and Remote Sensing Image Generation (DIRSIG) using for various active and passive sensors. DIRSIG has been used to generate an image dataset for SfM-MVS processing to test an algorithm </w:t>
      </w:r>
      <w:r w:rsidR="008D34E8">
        <w:rPr>
          <w:b w:val="0"/>
        </w:rPr>
        <w:t>to</w:t>
      </w:r>
      <w:r w:rsidR="008D34E8" w:rsidRPr="00265926">
        <w:rPr>
          <w:b w:val="0"/>
        </w:rPr>
        <w:t xml:space="preserve"> </w:t>
      </w:r>
      <w:r w:rsidRPr="00265926">
        <w:rPr>
          <w:b w:val="0"/>
        </w:rPr>
        <w:t>automate identification of voids in three-dimensional point clouds [</w:t>
      </w:r>
      <w:del w:id="42" w:author="Richie" w:date="2017-04-15T15:04:00Z">
        <w:r w:rsidR="0029579A" w:rsidDel="00850B8B">
          <w:rPr>
            <w:b w:val="0"/>
          </w:rPr>
          <w:delText>24</w:delText>
        </w:r>
      </w:del>
      <w:ins w:id="43" w:author="Richie" w:date="2017-04-15T15:04:00Z">
        <w:r w:rsidR="00850B8B">
          <w:rPr>
            <w:b w:val="0"/>
          </w:rPr>
          <w:t>26</w:t>
        </w:r>
      </w:ins>
      <w:r w:rsidRPr="00265926">
        <w:rPr>
          <w:b w:val="0"/>
        </w:rPr>
        <w:t>] and assess SfM accuracy using long range imagery [</w:t>
      </w:r>
      <w:del w:id="44" w:author="Richie" w:date="2017-04-15T15:04:00Z">
        <w:r w:rsidR="0029579A" w:rsidDel="00850B8B">
          <w:rPr>
            <w:b w:val="0"/>
          </w:rPr>
          <w:delText>25</w:delText>
        </w:r>
      </w:del>
      <w:ins w:id="45" w:author="Richie" w:date="2017-04-15T15:04:00Z">
        <w:r w:rsidR="00850B8B">
          <w:rPr>
            <w:b w:val="0"/>
          </w:rPr>
          <w:t>27</w:t>
        </w:r>
      </w:ins>
      <w:r w:rsidRPr="00265926">
        <w:rPr>
          <w:b w:val="0"/>
        </w:rPr>
        <w:t>]. While DIRSIG generates radiometrically- and geometrically-accurate imagery, it is currently not available to the public. Considerations in selecting the renderer used in this work included a desire to use publicly-available and open-source software, to the extent possible.</w:t>
      </w:r>
    </w:p>
    <w:p w14:paraId="48AB2522" w14:textId="77777777" w:rsidR="00D76B98" w:rsidRPr="00706F48" w:rsidRDefault="00265926" w:rsidP="00265926">
      <w:pPr>
        <w:pStyle w:val="MDPI21heading1"/>
      </w:pPr>
      <w:r w:rsidRPr="00265926">
        <w:rPr>
          <w:b w:val="0"/>
        </w:rPr>
        <w:t xml:space="preserve"> </w:t>
      </w:r>
      <w:r w:rsidR="00D76B98" w:rsidRPr="00706F48">
        <w:rPr>
          <w:lang w:eastAsia="zh-CN"/>
        </w:rPr>
        <w:t xml:space="preserve">2. </w:t>
      </w:r>
      <w:r w:rsidR="00D76B98" w:rsidRPr="00706F48">
        <w:t xml:space="preserve">Materials and Methods </w:t>
      </w:r>
    </w:p>
    <w:p w14:paraId="68BC5E2B" w14:textId="0F75FFD4" w:rsidR="00265926" w:rsidRDefault="00265926" w:rsidP="00D76B98">
      <w:pPr>
        <w:pStyle w:val="MDPI21heading1"/>
        <w:rPr>
          <w:b w:val="0"/>
        </w:rPr>
      </w:pPr>
      <w:r w:rsidRPr="00265926">
        <w:rPr>
          <w:b w:val="0"/>
        </w:rPr>
        <w:t xml:space="preserve">The use and validation of a computer graphics based methodology to render imagery for SfM analysis is presented in this paper. First, a series of tests are presented that should be performed to ensure that a render engine is generating photogrammetrically-accurate imagery. The results of these tests for the Blender Internal Render Engine are presented and provide validation that the render engine is sufficiently accurate for testing SfM-MVS software. An example use case experiment is then presented, in which the effect of </w:t>
      </w:r>
      <w:r w:rsidR="009736EA">
        <w:rPr>
          <w:b w:val="0"/>
        </w:rPr>
        <w:t xml:space="preserve">the </w:t>
      </w:r>
      <w:r w:rsidRPr="00265926">
        <w:rPr>
          <w:b w:val="0"/>
        </w:rPr>
        <w:t xml:space="preserve">Agisoft Photoscan </w:t>
      </w:r>
      <w:r w:rsidR="009736EA">
        <w:rPr>
          <w:b w:val="0"/>
        </w:rPr>
        <w:t>“</w:t>
      </w:r>
      <w:r w:rsidRPr="00265926">
        <w:rPr>
          <w:b w:val="0"/>
        </w:rPr>
        <w:t>Dense Reconstruction Quality</w:t>
      </w:r>
      <w:r w:rsidR="009736EA">
        <w:rPr>
          <w:b w:val="0"/>
        </w:rPr>
        <w:t>”</w:t>
      </w:r>
      <w:r w:rsidRPr="00265926">
        <w:rPr>
          <w:b w:val="0"/>
        </w:rPr>
        <w:t xml:space="preserve"> setting on point cloud accuracy is presented utilizing the Blender Internal Render Engine. A few results from the example experiment are presented to demonstrate the potential of the methodology to perform sensitivity analyses. The results suggest that higher dense reconstruction quality settings result in a point cloud which is more accurate and contains more points. Interestingly, </w:t>
      </w:r>
      <w:r w:rsidR="003A2693">
        <w:rPr>
          <w:b w:val="0"/>
        </w:rPr>
        <w:t>the results also show</w:t>
      </w:r>
      <w:r w:rsidRPr="00265926">
        <w:rPr>
          <w:b w:val="0"/>
        </w:rPr>
        <w:t xml:space="preserve"> that a lower dense reconstruction quality setting will sometimes generate points in a region where there is a data gap in a point cloud generated with a higher reconstruction quality setting. </w:t>
      </w:r>
    </w:p>
    <w:p w14:paraId="1D758924" w14:textId="77777777" w:rsidR="00C17CCE" w:rsidRPr="00C17CCE" w:rsidRDefault="00C17CCE" w:rsidP="00C17CCE">
      <w:pPr>
        <w:pStyle w:val="MDPI22heading2"/>
      </w:pPr>
      <w:r>
        <w:t xml:space="preserve">2.1. </w:t>
      </w:r>
      <w:r w:rsidRPr="00C17CCE">
        <w:t>Render Accuracy Validation</w:t>
      </w:r>
    </w:p>
    <w:p w14:paraId="411AE4AC" w14:textId="0AD73585" w:rsidR="00265926" w:rsidRDefault="00265926" w:rsidP="00D76B98">
      <w:pPr>
        <w:pStyle w:val="MDPI21heading1"/>
        <w:rPr>
          <w:b w:val="0"/>
        </w:rPr>
      </w:pPr>
      <w:r w:rsidRPr="00265926">
        <w:rPr>
          <w:b w:val="0"/>
        </w:rPr>
        <w:t xml:space="preserve">There are many different open source and commercial render engines available to generate imagery of simulated scenes, but before using a render engine to analyze surface reconstructions, a series of validation experiments should be performed to ensure that the render engine is generating imagery as expected. Validation experiments are performed to ensure accurate rendering; ideally, any errors introduced in the rendering process should be negligible in comparison to those being assessed in the experiment. While this work uses the Blender Internal Render Engine, it is important to note that this validation methodology could be applied to any render engine. It should be also noted that our focus in this study is on geometric accuracy, so procedures to validate the radiometric </w:t>
      </w:r>
      <w:r w:rsidR="003A2693">
        <w:rPr>
          <w:b w:val="0"/>
        </w:rPr>
        <w:t>accuracy and fidelity</w:t>
      </w:r>
      <w:r w:rsidR="003A2693" w:rsidRPr="00265926">
        <w:rPr>
          <w:b w:val="0"/>
        </w:rPr>
        <w:t xml:space="preserve"> </w:t>
      </w:r>
      <w:r w:rsidRPr="00265926">
        <w:rPr>
          <w:b w:val="0"/>
        </w:rPr>
        <w:t xml:space="preserve">are beyond the current scope. </w:t>
      </w:r>
      <w:r w:rsidR="003A2693">
        <w:rPr>
          <w:b w:val="0"/>
        </w:rPr>
        <w:t xml:space="preserve">(It is reasonable to consider radiometric and geometric accuracy to be independent, as </w:t>
      </w:r>
      <w:r w:rsidRPr="00265926">
        <w:rPr>
          <w:b w:val="0"/>
        </w:rPr>
        <w:t xml:space="preserve">SfM keypoints are detected based on image texture gradients, </w:t>
      </w:r>
      <w:r w:rsidR="003A2693">
        <w:rPr>
          <w:b w:val="0"/>
        </w:rPr>
        <w:t>which</w:t>
      </w:r>
      <w:r w:rsidR="003A2693" w:rsidRPr="00265926">
        <w:rPr>
          <w:b w:val="0"/>
        </w:rPr>
        <w:t xml:space="preserve"> </w:t>
      </w:r>
      <w:r w:rsidRPr="00265926">
        <w:rPr>
          <w:b w:val="0"/>
        </w:rPr>
        <w:t xml:space="preserve">are </w:t>
      </w:r>
      <w:r w:rsidR="003A2693">
        <w:rPr>
          <w:b w:val="0"/>
        </w:rPr>
        <w:t>relatively invariant to radiometry</w:t>
      </w:r>
      <w:r w:rsidRPr="00265926">
        <w:rPr>
          <w:b w:val="0"/>
        </w:rPr>
        <w:t>.</w:t>
      </w:r>
      <w:r w:rsidR="003A2693">
        <w:rPr>
          <w:b w:val="0"/>
        </w:rPr>
        <w:t>)</w:t>
      </w:r>
      <w:r w:rsidRPr="00265926">
        <w:rPr>
          <w:b w:val="0"/>
        </w:rPr>
        <w:t xml:space="preserve"> For this experimentation methodology, it is more important for the object diffuse texture and colors to remain constant from various viewing angles. The authors recognize the render engine could also be validated by rigorously analyzing (or developing new) </w:t>
      </w:r>
      <w:r w:rsidR="008D34E8" w:rsidRPr="00265926">
        <w:rPr>
          <w:b w:val="0"/>
        </w:rPr>
        <w:t>render</w:t>
      </w:r>
      <w:r w:rsidR="008D34E8">
        <w:rPr>
          <w:b w:val="0"/>
        </w:rPr>
        <w:t xml:space="preserve"> engine</w:t>
      </w:r>
      <w:r w:rsidR="008D34E8" w:rsidRPr="00265926">
        <w:rPr>
          <w:b w:val="0"/>
        </w:rPr>
        <w:t xml:space="preserve"> </w:t>
      </w:r>
      <w:r w:rsidRPr="00265926">
        <w:rPr>
          <w:b w:val="0"/>
        </w:rPr>
        <w:t>source code, but that would conflict with the research goals of making the general procedures applicable to as wide a range of users and software packages as possible.</w:t>
      </w:r>
    </w:p>
    <w:p w14:paraId="3FC375F9" w14:textId="77777777" w:rsidR="00C17CCE" w:rsidRDefault="00C17CCE" w:rsidP="00C17CCE">
      <w:pPr>
        <w:pStyle w:val="MDPI22heading2"/>
      </w:pPr>
      <w:r>
        <w:t>2.2. Photogrammetric Projection Accuracy</w:t>
      </w:r>
    </w:p>
    <w:p w14:paraId="4891A2FB" w14:textId="7A9E2584" w:rsidR="00265926" w:rsidRDefault="00265926" w:rsidP="00D76B98">
      <w:pPr>
        <w:pStyle w:val="MDPI21heading1"/>
        <w:rPr>
          <w:b w:val="0"/>
        </w:rPr>
      </w:pPr>
      <w:r w:rsidRPr="00265926">
        <w:rPr>
          <w:b w:val="0"/>
        </w:rPr>
        <w:t xml:space="preserve">The first validation experiment </w:t>
      </w:r>
      <w:r w:rsidR="003C1A93">
        <w:rPr>
          <w:b w:val="0"/>
        </w:rPr>
        <w:t>was</w:t>
      </w:r>
      <w:r w:rsidR="003C1A93" w:rsidRPr="00265926">
        <w:rPr>
          <w:b w:val="0"/>
        </w:rPr>
        <w:t xml:space="preserve"> </w:t>
      </w:r>
      <w:r w:rsidRPr="00265926">
        <w:rPr>
          <w:b w:val="0"/>
        </w:rPr>
        <w:t xml:space="preserve">designed to ensure that the camera interior and exterior orientation </w:t>
      </w:r>
      <w:r w:rsidR="00AE3E29">
        <w:rPr>
          <w:b w:val="0"/>
        </w:rPr>
        <w:t>were</w:t>
      </w:r>
      <w:r w:rsidR="00AE3E29" w:rsidRPr="00265926">
        <w:rPr>
          <w:b w:val="0"/>
        </w:rPr>
        <w:t xml:space="preserve"> </w:t>
      </w:r>
      <w:r w:rsidRPr="00265926">
        <w:rPr>
          <w:b w:val="0"/>
        </w:rPr>
        <w:t xml:space="preserve">set accurately using a pinhole camera model. The pinhole camera model represents an ideal test case and is commonly the output from render engines. While Vertex Shaders </w:t>
      </w:r>
      <w:r w:rsidR="008D34E8">
        <w:rPr>
          <w:b w:val="0"/>
        </w:rPr>
        <w:t xml:space="preserve">algorithms </w:t>
      </w:r>
      <w:r w:rsidRPr="00265926">
        <w:rPr>
          <w:b w:val="0"/>
        </w:rPr>
        <w:t xml:space="preserve">can be programmed and implemented into a Computer Graphics workflow to accurately simulate lens distortion, the programming and implementation of this method is time consuming and can be confusing for someone not familiar with computer graphics. </w:t>
      </w:r>
      <w:ins w:id="46" w:author="Richie" w:date="2017-04-12T16:06:00Z">
        <w:r w:rsidR="00A97B7F">
          <w:rPr>
            <w:b w:val="0"/>
          </w:rPr>
          <w:t xml:space="preserve">A pinhole camera model was used </w:t>
        </w:r>
      </w:ins>
      <w:del w:id="47" w:author="Richie" w:date="2017-04-12T16:06:00Z">
        <w:r w:rsidRPr="00265926" w:rsidDel="00A97B7F">
          <w:rPr>
            <w:b w:val="0"/>
          </w:rPr>
          <w:delText>F</w:delText>
        </w:r>
      </w:del>
      <w:ins w:id="48" w:author="Richie" w:date="2017-04-12T16:06:00Z">
        <w:r w:rsidR="00A97B7F">
          <w:rPr>
            <w:b w:val="0"/>
          </w:rPr>
          <w:t>f</w:t>
        </w:r>
      </w:ins>
      <w:r w:rsidRPr="00265926">
        <w:rPr>
          <w:b w:val="0"/>
        </w:rPr>
        <w:t>or this experiment</w:t>
      </w:r>
      <w:ins w:id="49" w:author="Richie" w:date="2017-04-14T22:05:00Z">
        <w:r w:rsidR="001C7955">
          <w:rPr>
            <w:b w:val="0"/>
          </w:rPr>
          <w:t xml:space="preserve"> to </w:t>
        </w:r>
      </w:ins>
      <w:ins w:id="50" w:author="Richie" w:date="2017-04-14T22:06:00Z">
        <w:r w:rsidR="001C7955">
          <w:rPr>
            <w:b w:val="0"/>
          </w:rPr>
          <w:t>validate</w:t>
        </w:r>
      </w:ins>
      <w:ins w:id="51" w:author="Richie" w:date="2017-04-14T22:05:00Z">
        <w:r w:rsidR="001C7955">
          <w:rPr>
            <w:b w:val="0"/>
          </w:rPr>
          <w:t xml:space="preserve"> </w:t>
        </w:r>
      </w:ins>
      <w:ins w:id="52" w:author="Richie" w:date="2017-04-14T22:06:00Z">
        <w:r w:rsidR="001C7955">
          <w:rPr>
            <w:b w:val="0"/>
          </w:rPr>
          <w:t xml:space="preserve">the photogrammetric accuracy of the </w:t>
        </w:r>
      </w:ins>
      <w:ins w:id="53" w:author="Richie" w:date="2017-04-14T22:05:00Z">
        <w:r w:rsidR="001C7955">
          <w:rPr>
            <w:b w:val="0"/>
          </w:rPr>
          <w:t>Blender Render Engine</w:t>
        </w:r>
      </w:ins>
      <w:ins w:id="54" w:author="Richie" w:date="2017-04-14T22:06:00Z">
        <w:r w:rsidR="001C7955">
          <w:rPr>
            <w:b w:val="0"/>
          </w:rPr>
          <w:t>.</w:t>
        </w:r>
      </w:ins>
      <w:ins w:id="55" w:author="Richie" w:date="2017-04-14T22:05:00Z">
        <w:r w:rsidR="001C7955">
          <w:rPr>
            <w:b w:val="0"/>
          </w:rPr>
          <w:t xml:space="preserve"> </w:t>
        </w:r>
      </w:ins>
      <w:del w:id="56" w:author="Richie" w:date="2017-04-12T16:06:00Z">
        <w:r w:rsidRPr="00265926" w:rsidDel="00A97B7F">
          <w:rPr>
            <w:b w:val="0"/>
          </w:rPr>
          <w:delText xml:space="preserve">, lens </w:delText>
        </w:r>
      </w:del>
      <w:del w:id="57" w:author="Richie" w:date="2017-04-12T16:03:00Z">
        <w:r w:rsidRPr="00265926" w:rsidDel="00A97B7F">
          <w:rPr>
            <w:b w:val="0"/>
          </w:rPr>
          <w:delText xml:space="preserve">effects </w:delText>
        </w:r>
        <w:r w:rsidR="00AE3E29" w:rsidDel="00A97B7F">
          <w:rPr>
            <w:b w:val="0"/>
          </w:rPr>
          <w:delText>were</w:delText>
        </w:r>
      </w:del>
      <w:del w:id="58" w:author="Richie" w:date="2017-04-12T16:06:00Z">
        <w:r w:rsidR="00AE3E29" w:rsidRPr="00265926" w:rsidDel="00A97B7F">
          <w:rPr>
            <w:b w:val="0"/>
          </w:rPr>
          <w:delText xml:space="preserve"> </w:delText>
        </w:r>
        <w:r w:rsidRPr="00265926" w:rsidDel="00A97B7F">
          <w:rPr>
            <w:b w:val="0"/>
          </w:rPr>
          <w:delText xml:space="preserve">simulated in post-processing by distorting the </w:delText>
        </w:r>
      </w:del>
      <w:del w:id="59" w:author="Richie" w:date="2017-04-12T16:04:00Z">
        <w:r w:rsidRPr="00265926" w:rsidDel="00A97B7F">
          <w:rPr>
            <w:b w:val="0"/>
          </w:rPr>
          <w:delText xml:space="preserve">pixels </w:delText>
        </w:r>
      </w:del>
      <w:del w:id="60" w:author="Richie" w:date="2017-04-12T16:06:00Z">
        <w:r w:rsidRPr="00265926" w:rsidDel="00A97B7F">
          <w:rPr>
            <w:b w:val="0"/>
          </w:rPr>
          <w:delText>and re</w:delText>
        </w:r>
        <w:r w:rsidR="005078D0" w:rsidDel="00A97B7F">
          <w:rPr>
            <w:b w:val="0"/>
          </w:rPr>
          <w:delText>-</w:delText>
        </w:r>
        <w:r w:rsidRPr="00265926" w:rsidDel="00A97B7F">
          <w:rPr>
            <w:b w:val="0"/>
          </w:rPr>
          <w:delText>interpolating onto a grid.</w:delText>
        </w:r>
      </w:del>
      <w:del w:id="61" w:author="Parrish, Christopher" w:date="2017-04-15T10:52:00Z">
        <w:r w:rsidRPr="00265926" w:rsidDel="00161DC5">
          <w:rPr>
            <w:b w:val="0"/>
          </w:rPr>
          <w:delText xml:space="preserve"> </w:delText>
        </w:r>
      </w:del>
      <w:r w:rsidRPr="00265926">
        <w:rPr>
          <w:b w:val="0"/>
        </w:rPr>
        <w:t xml:space="preserve">This initial experiment </w:t>
      </w:r>
      <w:r w:rsidR="00AE3E29">
        <w:rPr>
          <w:b w:val="0"/>
        </w:rPr>
        <w:t>was</w:t>
      </w:r>
      <w:r w:rsidR="00AE3E29" w:rsidRPr="00265926">
        <w:rPr>
          <w:b w:val="0"/>
        </w:rPr>
        <w:t xml:space="preserve"> </w:t>
      </w:r>
      <w:r w:rsidRPr="00265926">
        <w:rPr>
          <w:b w:val="0"/>
        </w:rPr>
        <w:t xml:space="preserve">performed by creating a simple scene </w:t>
      </w:r>
      <w:r w:rsidRPr="00265926">
        <w:rPr>
          <w:b w:val="0"/>
        </w:rPr>
        <w:lastRenderedPageBreak/>
        <w:t>consisting of a 1000 m</w:t>
      </w:r>
      <w:r w:rsidRPr="009736EA">
        <w:rPr>
          <w:b w:val="0"/>
          <w:vertAlign w:val="superscript"/>
        </w:rPr>
        <w:t>3</w:t>
      </w:r>
      <w:r w:rsidRPr="00265926">
        <w:rPr>
          <w:b w:val="0"/>
        </w:rPr>
        <w:t xml:space="preserve"> cube with a 10x10 black-and-white checkerboard pattern on each wall, as depicted in Figure 1. The corner of each checkerboard </w:t>
      </w:r>
      <w:r w:rsidR="00AE3E29">
        <w:rPr>
          <w:b w:val="0"/>
        </w:rPr>
        <w:t>was defined to have</w:t>
      </w:r>
      <w:r w:rsidRPr="00265926">
        <w:rPr>
          <w:b w:val="0"/>
        </w:rPr>
        <w:t xml:space="preserve"> known 3D world coordinates. A series of images </w:t>
      </w:r>
      <w:r w:rsidR="00AE3E29">
        <w:rPr>
          <w:b w:val="0"/>
        </w:rPr>
        <w:t>was</w:t>
      </w:r>
      <w:r w:rsidR="00AE3E29" w:rsidRPr="00265926">
        <w:rPr>
          <w:b w:val="0"/>
        </w:rPr>
        <w:t xml:space="preserve"> </w:t>
      </w:r>
      <w:r w:rsidRPr="00265926">
        <w:rPr>
          <w:b w:val="0"/>
        </w:rPr>
        <w:t xml:space="preserve">rendered using various camera rotations, translations, focal lengths, sensor sizes, and principal point coordinates. To ensure that the images </w:t>
      </w:r>
      <w:r w:rsidR="00AE3E29">
        <w:rPr>
          <w:b w:val="0"/>
        </w:rPr>
        <w:t>were</w:t>
      </w:r>
      <w:r w:rsidR="00AE3E29" w:rsidRPr="00265926">
        <w:rPr>
          <w:b w:val="0"/>
        </w:rPr>
        <w:t xml:space="preserve"> </w:t>
      </w:r>
      <w:r w:rsidRPr="00265926">
        <w:rPr>
          <w:b w:val="0"/>
        </w:rPr>
        <w:t xml:space="preserve">rendered correctly, the coordinates of the checkerboard corners </w:t>
      </w:r>
      <w:r w:rsidR="00AE3E29">
        <w:rPr>
          <w:b w:val="0"/>
        </w:rPr>
        <w:t>were</w:t>
      </w:r>
      <w:r w:rsidR="00AE3E29" w:rsidRPr="00265926">
        <w:rPr>
          <w:b w:val="0"/>
        </w:rPr>
        <w:t xml:space="preserve"> </w:t>
      </w:r>
      <w:r w:rsidRPr="00265926">
        <w:rPr>
          <w:b w:val="0"/>
        </w:rPr>
        <w:t>calculated from the rendered imagery using a corner feature detector and compared to the expected coordinates of the targets using photogrammetric equations. The difference</w:t>
      </w:r>
      <w:r w:rsidR="00C278B9">
        <w:rPr>
          <w:b w:val="0"/>
        </w:rPr>
        <w:t>s</w:t>
      </w:r>
      <w:r w:rsidRPr="00265926">
        <w:rPr>
          <w:b w:val="0"/>
        </w:rPr>
        <w:t xml:space="preserve"> between the image-derived coordinates and the photogrammetric equation derived coordinates should have a mean of 0 in both dimensions, and a subpixel variance on the order of the accuracy of the image corner feature detector.</w:t>
      </w:r>
    </w:p>
    <w:p w14:paraId="162642A4" w14:textId="77777777" w:rsidR="00265926" w:rsidRDefault="00265926" w:rsidP="00346006">
      <w:pPr>
        <w:pStyle w:val="MDPI21heading1"/>
        <w:keepNext/>
        <w:jc w:val="center"/>
      </w:pPr>
      <w:r>
        <w:rPr>
          <w:rFonts w:ascii="Times New Roman" w:hAnsi="Times New Roman"/>
          <w:noProof/>
          <w:sz w:val="24"/>
          <w:szCs w:val="24"/>
          <w:lang w:eastAsia="en-US" w:bidi="ar-SA"/>
        </w:rPr>
        <w:drawing>
          <wp:inline distT="0" distB="0" distL="0" distR="0" wp14:anchorId="790E4BD8" wp14:editId="49DC3E5C">
            <wp:extent cx="5489645" cy="255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xzoom.png"/>
                    <pic:cNvPicPr/>
                  </pic:nvPicPr>
                  <pic:blipFill>
                    <a:blip r:embed="rId8"/>
                    <a:stretch>
                      <a:fillRect/>
                    </a:stretch>
                  </pic:blipFill>
                  <pic:spPr bwMode="auto">
                    <a:xfrm>
                      <a:off x="0" y="0"/>
                      <a:ext cx="5489645" cy="2553791"/>
                    </a:xfrm>
                    <a:prstGeom prst="rect">
                      <a:avLst/>
                    </a:prstGeom>
                    <a:ln>
                      <a:noFill/>
                    </a:ln>
                    <a:extLst>
                      <a:ext uri="{53640926-AAD7-44D8-BBD7-CCE9431645EC}">
                        <a14:shadowObscured xmlns:a14="http://schemas.microsoft.com/office/drawing/2010/main"/>
                      </a:ext>
                    </a:extLst>
                  </pic:spPr>
                </pic:pic>
              </a:graphicData>
            </a:graphic>
          </wp:inline>
        </w:drawing>
      </w:r>
    </w:p>
    <w:p w14:paraId="54D73DAE" w14:textId="77777777" w:rsidR="009E6536" w:rsidRPr="00706F48" w:rsidRDefault="009E6536" w:rsidP="009E6536">
      <w:pPr>
        <w:pStyle w:val="MDPI51figurecaption"/>
      </w:pPr>
      <w:r w:rsidRPr="00706F48">
        <w:rPr>
          <w:b/>
        </w:rPr>
        <w:t>Figure 1.</w:t>
      </w:r>
      <w:r w:rsidRPr="00706F48">
        <w:t xml:space="preserve"> </w:t>
      </w:r>
      <w:r w:rsidRPr="009E6536">
        <w:t>A cube with a 10x10 checkerboard pattern on each wall is used to validate the photogrammetric accuracy of the Blender Internal Render Engine</w:t>
      </w:r>
    </w:p>
    <w:p w14:paraId="60662D93" w14:textId="4E68573C" w:rsidR="00265926" w:rsidRDefault="009E6536" w:rsidP="00D76B98">
      <w:pPr>
        <w:pStyle w:val="MDPI21heading1"/>
        <w:rPr>
          <w:b w:val="0"/>
        </w:rPr>
      </w:pPr>
      <w:r w:rsidRPr="009E6536">
        <w:rPr>
          <w:b w:val="0"/>
        </w:rPr>
        <w:t>To validate the photogrammetric projection accuracy of the Blender Internal Render Engine using this experiment, a 1000 m</w:t>
      </w:r>
      <w:r w:rsidRPr="009736EA">
        <w:rPr>
          <w:b w:val="0"/>
          <w:vertAlign w:val="superscript"/>
        </w:rPr>
        <w:t>3</w:t>
      </w:r>
      <w:r w:rsidRPr="009E6536">
        <w:rPr>
          <w:b w:val="0"/>
        </w:rPr>
        <w:t xml:space="preserve"> cube was placed with the centroid at the </w:t>
      </w:r>
      <w:r w:rsidR="008D34E8">
        <w:rPr>
          <w:b w:val="0"/>
        </w:rPr>
        <w:t xml:space="preserve">coordinate system </w:t>
      </w:r>
      <w:r w:rsidRPr="009E6536">
        <w:rPr>
          <w:b w:val="0"/>
        </w:rPr>
        <w:t xml:space="preserve">origin. Five hundred images were rendered using five different interior orientations and random exterior orientations throughout the inside of the cube. These parameters were input using the Blender Python API, </w:t>
      </w:r>
      <w:r w:rsidR="00FA5952">
        <w:rPr>
          <w:b w:val="0"/>
        </w:rPr>
        <w:t>with</w:t>
      </w:r>
      <w:r w:rsidR="00FA5952" w:rsidRPr="009E6536">
        <w:rPr>
          <w:b w:val="0"/>
        </w:rPr>
        <w:t xml:space="preserve"> </w:t>
      </w:r>
      <w:r w:rsidRPr="009E6536">
        <w:rPr>
          <w:b w:val="0"/>
        </w:rPr>
        <w:t xml:space="preserve">the ranges of each input parameter shown in Table 1. The accuracy of the imagery was </w:t>
      </w:r>
      <w:r w:rsidR="00FA5952">
        <w:rPr>
          <w:b w:val="0"/>
        </w:rPr>
        <w:t>first assessed</w:t>
      </w:r>
      <w:r w:rsidR="00FA5952" w:rsidRPr="009E6536">
        <w:rPr>
          <w:b w:val="0"/>
        </w:rPr>
        <w:t xml:space="preserve"> </w:t>
      </w:r>
      <w:r w:rsidRPr="009E6536">
        <w:rPr>
          <w:b w:val="0"/>
        </w:rPr>
        <w:t>qualitatively by plotting the photogrammetrically-calculated points on the imagery in MATLAB</w:t>
      </w:r>
      <w:r w:rsidR="00FA5952">
        <w:rPr>
          <w:b w:val="0"/>
        </w:rPr>
        <w:t xml:space="preserve"> (e.g., green plus symbol in Figure 1, right)</w:t>
      </w:r>
      <w:r w:rsidRPr="009E6536">
        <w:rPr>
          <w:b w:val="0"/>
        </w:rPr>
        <w:t>. Once the rough accuracy was confirmed, a nearest neighbor was used to develop correspondences between the Harris corner coordinates and the photogrammetric equation derived coordinates. The mean and variance of the differences between the correspondences in each experiment are shown in Table 2.</w:t>
      </w:r>
    </w:p>
    <w:p w14:paraId="4AEF59C9" w14:textId="3290F9D1" w:rsidR="0083677E" w:rsidRPr="00706F48" w:rsidRDefault="0083677E" w:rsidP="0083677E">
      <w:pPr>
        <w:pStyle w:val="MDPI41tablecaption"/>
        <w:jc w:val="center"/>
      </w:pPr>
      <w:r w:rsidRPr="00706F48">
        <w:rPr>
          <w:b/>
        </w:rPr>
        <w:t>Table 1.</w:t>
      </w:r>
      <w:r w:rsidRPr="0083677E">
        <w:t xml:space="preserve"> The position</w:t>
      </w:r>
      <w:r w:rsidR="00FA5952">
        <w:t>s and orientations</w:t>
      </w:r>
      <w:r w:rsidRPr="0083677E">
        <w:t xml:space="preserve"> of the cameras used to render the imagery were uniformly distributed using parameters to capture a wide distribution of look angle</w:t>
      </w:r>
      <w:r>
        <w:t>s and positions within the box.</w:t>
      </w:r>
      <w:r w:rsidRPr="0083677E">
        <w:t xml:space="preserve"> Note that the translation was kept greater than one meter away from the edge of the box on all sides.</w:t>
      </w:r>
    </w:p>
    <w:tbl>
      <w:tblPr>
        <w:tblStyle w:val="Mdeck5tablebodythreelines"/>
        <w:tblW w:w="5483" w:type="dxa"/>
        <w:tblLook w:val="04A0" w:firstRow="1" w:lastRow="0" w:firstColumn="1" w:lastColumn="0" w:noHBand="0" w:noVBand="1"/>
      </w:tblPr>
      <w:tblGrid>
        <w:gridCol w:w="2088"/>
        <w:gridCol w:w="1202"/>
        <w:gridCol w:w="1233"/>
        <w:gridCol w:w="960"/>
      </w:tblGrid>
      <w:tr w:rsidR="0083677E" w:rsidRPr="00A91844" w14:paraId="4FEA7004"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2088" w:type="dxa"/>
            <w:noWrap/>
            <w:hideMark/>
          </w:tcPr>
          <w:p w14:paraId="5B5457BF" w14:textId="77777777" w:rsidR="0083677E" w:rsidRPr="00A91844" w:rsidRDefault="0083677E" w:rsidP="0083677E">
            <w:pPr>
              <w:pStyle w:val="MDPI42tablebody"/>
            </w:pPr>
            <w:r w:rsidRPr="00A91844">
              <w:t>Parameter</w:t>
            </w:r>
          </w:p>
        </w:tc>
        <w:tc>
          <w:tcPr>
            <w:tcW w:w="1202" w:type="dxa"/>
            <w:noWrap/>
            <w:hideMark/>
          </w:tcPr>
          <w:p w14:paraId="4DB73186" w14:textId="77777777" w:rsidR="0083677E" w:rsidRPr="00A91844" w:rsidRDefault="0083677E" w:rsidP="0083677E">
            <w:pPr>
              <w:pStyle w:val="MDPI42tablebody"/>
            </w:pPr>
            <w:r w:rsidRPr="00A91844">
              <w:t>Minimum</w:t>
            </w:r>
          </w:p>
        </w:tc>
        <w:tc>
          <w:tcPr>
            <w:tcW w:w="1233" w:type="dxa"/>
            <w:noWrap/>
            <w:hideMark/>
          </w:tcPr>
          <w:p w14:paraId="07F3B42E" w14:textId="77777777" w:rsidR="0083677E" w:rsidRPr="00A91844" w:rsidRDefault="0083677E" w:rsidP="0083677E">
            <w:pPr>
              <w:pStyle w:val="MDPI42tablebody"/>
            </w:pPr>
            <w:r w:rsidRPr="00A91844">
              <w:t>Maximum</w:t>
            </w:r>
          </w:p>
        </w:tc>
        <w:tc>
          <w:tcPr>
            <w:tcW w:w="960" w:type="dxa"/>
            <w:noWrap/>
            <w:hideMark/>
          </w:tcPr>
          <w:p w14:paraId="2B53FBAA" w14:textId="77777777" w:rsidR="0083677E" w:rsidRPr="00A91844" w:rsidRDefault="0083677E" w:rsidP="0083677E">
            <w:pPr>
              <w:pStyle w:val="MDPI42tablebody"/>
            </w:pPr>
            <w:r w:rsidRPr="00A91844">
              <w:t>units</w:t>
            </w:r>
          </w:p>
        </w:tc>
      </w:tr>
      <w:tr w:rsidR="0083677E" w:rsidRPr="00A91844" w14:paraId="7992D1BD" w14:textId="77777777" w:rsidTr="0083677E">
        <w:trPr>
          <w:trHeight w:val="300"/>
        </w:trPr>
        <w:tc>
          <w:tcPr>
            <w:tcW w:w="2088" w:type="dxa"/>
            <w:noWrap/>
            <w:hideMark/>
          </w:tcPr>
          <w:p w14:paraId="6FD81953" w14:textId="77777777" w:rsidR="0083677E" w:rsidRPr="00A91844" w:rsidRDefault="0083677E" w:rsidP="0083677E">
            <w:pPr>
              <w:pStyle w:val="MDPI42tablebody"/>
            </w:pPr>
            <w:r w:rsidRPr="00A91844">
              <w:t>Translation X, Y, Z</w:t>
            </w:r>
          </w:p>
        </w:tc>
        <w:tc>
          <w:tcPr>
            <w:tcW w:w="1202" w:type="dxa"/>
            <w:noWrap/>
            <w:hideMark/>
          </w:tcPr>
          <w:p w14:paraId="5050771E" w14:textId="77777777" w:rsidR="0083677E" w:rsidRPr="00A91844" w:rsidRDefault="0083677E" w:rsidP="0083677E">
            <w:pPr>
              <w:pStyle w:val="MDPI42tablebody"/>
            </w:pPr>
            <w:r w:rsidRPr="00A91844">
              <w:t>-4</w:t>
            </w:r>
          </w:p>
        </w:tc>
        <w:tc>
          <w:tcPr>
            <w:tcW w:w="1233" w:type="dxa"/>
            <w:noWrap/>
            <w:hideMark/>
          </w:tcPr>
          <w:p w14:paraId="39F69E61" w14:textId="77777777" w:rsidR="0083677E" w:rsidRPr="00A91844" w:rsidRDefault="0083677E" w:rsidP="0083677E">
            <w:pPr>
              <w:pStyle w:val="MDPI42tablebody"/>
            </w:pPr>
            <w:r w:rsidRPr="00A91844">
              <w:t>4</w:t>
            </w:r>
          </w:p>
        </w:tc>
        <w:tc>
          <w:tcPr>
            <w:tcW w:w="960" w:type="dxa"/>
            <w:noWrap/>
            <w:hideMark/>
          </w:tcPr>
          <w:p w14:paraId="4526B8F8" w14:textId="77777777" w:rsidR="0083677E" w:rsidRPr="00A91844" w:rsidRDefault="0083677E" w:rsidP="0083677E">
            <w:pPr>
              <w:pStyle w:val="MDPI42tablebody"/>
            </w:pPr>
            <w:r w:rsidRPr="00A91844">
              <w:t>m</w:t>
            </w:r>
          </w:p>
        </w:tc>
      </w:tr>
      <w:tr w:rsidR="0083677E" w:rsidRPr="00A91844" w14:paraId="7F8C2A64" w14:textId="77777777" w:rsidTr="0083677E">
        <w:trPr>
          <w:trHeight w:val="300"/>
        </w:trPr>
        <w:tc>
          <w:tcPr>
            <w:tcW w:w="2088" w:type="dxa"/>
            <w:noWrap/>
            <w:hideMark/>
          </w:tcPr>
          <w:p w14:paraId="10854316" w14:textId="77777777" w:rsidR="0083677E" w:rsidRPr="00A91844" w:rsidRDefault="0083677E" w:rsidP="0083677E">
            <w:pPr>
              <w:pStyle w:val="MDPI42tablebody"/>
            </w:pPr>
            <w:r w:rsidRPr="00A91844">
              <w:t xml:space="preserve">Rotation </w:t>
            </w:r>
            <w:r>
              <w:t>θ</w:t>
            </w:r>
            <w:r w:rsidRPr="00A91844">
              <w:t xml:space="preserve">, </w:t>
            </w:r>
            <w:r>
              <w:t>Φ</w:t>
            </w:r>
          </w:p>
        </w:tc>
        <w:tc>
          <w:tcPr>
            <w:tcW w:w="1202" w:type="dxa"/>
            <w:noWrap/>
            <w:hideMark/>
          </w:tcPr>
          <w:p w14:paraId="636B6D8B" w14:textId="77777777" w:rsidR="0083677E" w:rsidRPr="00A91844" w:rsidRDefault="0083677E" w:rsidP="0083677E">
            <w:pPr>
              <w:pStyle w:val="MDPI42tablebody"/>
            </w:pPr>
            <w:r w:rsidRPr="00A91844">
              <w:t>0</w:t>
            </w:r>
          </w:p>
        </w:tc>
        <w:tc>
          <w:tcPr>
            <w:tcW w:w="1233" w:type="dxa"/>
            <w:noWrap/>
            <w:hideMark/>
          </w:tcPr>
          <w:p w14:paraId="2B56636F" w14:textId="77777777" w:rsidR="0083677E" w:rsidRPr="00A91844" w:rsidRDefault="0083677E" w:rsidP="0083677E">
            <w:pPr>
              <w:pStyle w:val="MDPI42tablebody"/>
            </w:pPr>
            <w:r w:rsidRPr="00A91844">
              <w:t>360</w:t>
            </w:r>
          </w:p>
        </w:tc>
        <w:tc>
          <w:tcPr>
            <w:tcW w:w="960" w:type="dxa"/>
            <w:noWrap/>
            <w:hideMark/>
          </w:tcPr>
          <w:p w14:paraId="2C316F6B" w14:textId="77777777" w:rsidR="0083677E" w:rsidRPr="00A91844" w:rsidRDefault="0083677E" w:rsidP="0083677E">
            <w:pPr>
              <w:pStyle w:val="MDPI42tablebody"/>
            </w:pPr>
            <w:r w:rsidRPr="00A91844">
              <w:t>degrees</w:t>
            </w:r>
          </w:p>
        </w:tc>
      </w:tr>
      <w:tr w:rsidR="0083677E" w:rsidRPr="00A91844" w14:paraId="704A2FD3" w14:textId="77777777" w:rsidTr="0083677E">
        <w:trPr>
          <w:trHeight w:val="300"/>
        </w:trPr>
        <w:tc>
          <w:tcPr>
            <w:tcW w:w="2088" w:type="dxa"/>
            <w:noWrap/>
            <w:hideMark/>
          </w:tcPr>
          <w:p w14:paraId="3F434C51" w14:textId="77777777" w:rsidR="0083677E" w:rsidRPr="00A91844" w:rsidRDefault="0083677E" w:rsidP="0083677E">
            <w:pPr>
              <w:pStyle w:val="MDPI42tablebody"/>
            </w:pPr>
            <w:r w:rsidRPr="00A91844">
              <w:t xml:space="preserve">Rotation </w:t>
            </w:r>
            <w:r>
              <w:t>ω</w:t>
            </w:r>
          </w:p>
        </w:tc>
        <w:tc>
          <w:tcPr>
            <w:tcW w:w="1202" w:type="dxa"/>
            <w:noWrap/>
            <w:hideMark/>
          </w:tcPr>
          <w:p w14:paraId="13D3A15C" w14:textId="77777777" w:rsidR="0083677E" w:rsidRPr="00A91844" w:rsidRDefault="0083677E" w:rsidP="0083677E">
            <w:pPr>
              <w:pStyle w:val="MDPI42tablebody"/>
            </w:pPr>
            <w:r w:rsidRPr="00A91844">
              <w:t>0</w:t>
            </w:r>
          </w:p>
        </w:tc>
        <w:tc>
          <w:tcPr>
            <w:tcW w:w="1233" w:type="dxa"/>
            <w:noWrap/>
            <w:hideMark/>
          </w:tcPr>
          <w:p w14:paraId="38E20969" w14:textId="77777777" w:rsidR="0083677E" w:rsidRPr="00A91844" w:rsidRDefault="0083677E" w:rsidP="0083677E">
            <w:pPr>
              <w:pStyle w:val="MDPI42tablebody"/>
            </w:pPr>
            <w:r w:rsidRPr="00A91844">
              <w:t>180</w:t>
            </w:r>
          </w:p>
        </w:tc>
        <w:tc>
          <w:tcPr>
            <w:tcW w:w="960" w:type="dxa"/>
            <w:noWrap/>
            <w:hideMark/>
          </w:tcPr>
          <w:p w14:paraId="528FC375" w14:textId="77777777" w:rsidR="0083677E" w:rsidRPr="00A91844" w:rsidRDefault="0083677E" w:rsidP="0083677E">
            <w:pPr>
              <w:pStyle w:val="MDPI42tablebody"/>
            </w:pPr>
            <w:r w:rsidRPr="00A91844">
              <w:t>degrees</w:t>
            </w:r>
          </w:p>
        </w:tc>
      </w:tr>
    </w:tbl>
    <w:p w14:paraId="6919A710" w14:textId="37C3BF85" w:rsidR="0083677E" w:rsidRPr="00706F48" w:rsidRDefault="0083677E" w:rsidP="0083677E">
      <w:pPr>
        <w:pStyle w:val="MDPI41tablecaption"/>
        <w:jc w:val="center"/>
      </w:pPr>
      <w:r w:rsidRPr="00706F48">
        <w:rPr>
          <w:b/>
        </w:rPr>
        <w:t xml:space="preserve">Table </w:t>
      </w:r>
      <w:r>
        <w:rPr>
          <w:b/>
        </w:rPr>
        <w:t>2</w:t>
      </w:r>
      <w:r w:rsidRPr="00706F48">
        <w:rPr>
          <w:b/>
        </w:rPr>
        <w:t>.</w:t>
      </w:r>
      <w:r w:rsidRPr="00706F48">
        <w:t xml:space="preserve"> </w:t>
      </w:r>
      <w:r w:rsidRPr="0083677E">
        <w:t>The difference</w:t>
      </w:r>
      <w:r w:rsidR="00C278B9">
        <w:t>s</w:t>
      </w:r>
      <w:r w:rsidRPr="0083677E">
        <w:t xml:space="preserve"> between the position</w:t>
      </w:r>
      <w:r w:rsidR="00C278B9">
        <w:t>s</w:t>
      </w:r>
      <w:r w:rsidRPr="0083677E">
        <w:t xml:space="preserve"> of the corners</w:t>
      </w:r>
      <w:r w:rsidR="00C278B9">
        <w:t>,</w:t>
      </w:r>
      <w:r w:rsidRPr="0083677E">
        <w:t xml:space="preserve"> as detected with the Harris Corner algorithm</w:t>
      </w:r>
      <w:r w:rsidR="00C278B9">
        <w:t>,</w:t>
      </w:r>
      <w:r w:rsidRPr="0083677E">
        <w:t xml:space="preserve"> </w:t>
      </w:r>
      <w:r w:rsidR="00C278B9">
        <w:t>and</w:t>
      </w:r>
      <w:r w:rsidRPr="0083677E">
        <w:t xml:space="preserve"> the expect</w:t>
      </w:r>
      <w:r w:rsidR="008D34E8">
        <w:t>ed</w:t>
      </w:r>
      <w:r w:rsidRPr="0083677E">
        <w:t xml:space="preserve"> position of the corners from the </w:t>
      </w:r>
      <w:r w:rsidR="006D3358" w:rsidRPr="0083677E">
        <w:t>photogrammetr</w:t>
      </w:r>
      <w:r w:rsidR="006D3358">
        <w:t>ic</w:t>
      </w:r>
      <w:r w:rsidR="006D3358" w:rsidRPr="0083677E">
        <w:t xml:space="preserve"> </w:t>
      </w:r>
      <w:r w:rsidR="00FA5952" w:rsidRPr="0083677E">
        <w:t xml:space="preserve">collinearity </w:t>
      </w:r>
      <w:r w:rsidRPr="0083677E">
        <w:t xml:space="preserve">equations </w:t>
      </w:r>
      <w:r w:rsidR="00C278B9">
        <w:t xml:space="preserve">were computed </w:t>
      </w:r>
      <w:r w:rsidRPr="0083677E">
        <w:t xml:space="preserve">to ensure that the rendering algorithm </w:t>
      </w:r>
      <w:r w:rsidR="008D34E8">
        <w:t>was</w:t>
      </w:r>
      <w:r w:rsidR="008D34E8" w:rsidRPr="0083677E">
        <w:t xml:space="preserve"> </w:t>
      </w:r>
      <w:r w:rsidRPr="0083677E">
        <w:t xml:space="preserve">working as expected. Note that the </w:t>
      </w:r>
      <w:r w:rsidRPr="0083677E">
        <w:lastRenderedPageBreak/>
        <w:t>mean and variance of the difference</w:t>
      </w:r>
      <w:r w:rsidR="00C278B9">
        <w:t>s</w:t>
      </w:r>
      <w:r w:rsidRPr="0083677E">
        <w:t xml:space="preserve"> between the expected and detected corner are sub pixel for each simulation, which suggests that the Blender Internal Renderer generates photogrammetrically accurate imagery.</w:t>
      </w:r>
    </w:p>
    <w:tbl>
      <w:tblPr>
        <w:tblStyle w:val="Mdeck5tablebodythreelines"/>
        <w:tblW w:w="8864" w:type="dxa"/>
        <w:tblLook w:val="04A0" w:firstRow="1" w:lastRow="0" w:firstColumn="1" w:lastColumn="0" w:noHBand="0" w:noVBand="1"/>
      </w:tblPr>
      <w:tblGrid>
        <w:gridCol w:w="1798"/>
        <w:gridCol w:w="1360"/>
        <w:gridCol w:w="1006"/>
        <w:gridCol w:w="830"/>
        <w:gridCol w:w="830"/>
        <w:gridCol w:w="1006"/>
        <w:gridCol w:w="837"/>
        <w:gridCol w:w="1197"/>
      </w:tblGrid>
      <w:tr w:rsidR="0083677E" w:rsidRPr="009360D1" w14:paraId="53B7A597"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798" w:type="dxa"/>
            <w:vMerge w:val="restart"/>
            <w:noWrap/>
            <w:hideMark/>
          </w:tcPr>
          <w:p w14:paraId="182B02EE" w14:textId="77777777" w:rsidR="0083677E" w:rsidRPr="009360D1" w:rsidRDefault="0083677E" w:rsidP="0083677E">
            <w:pPr>
              <w:pStyle w:val="MDPI42tablebody"/>
            </w:pPr>
            <w:r w:rsidRPr="009360D1">
              <w:t>Parameter</w:t>
            </w:r>
          </w:p>
        </w:tc>
        <w:tc>
          <w:tcPr>
            <w:tcW w:w="1360" w:type="dxa"/>
            <w:vMerge w:val="restart"/>
            <w:noWrap/>
            <w:hideMark/>
          </w:tcPr>
          <w:p w14:paraId="451C3070" w14:textId="77777777" w:rsidR="0083677E" w:rsidRPr="009360D1" w:rsidRDefault="0083677E" w:rsidP="0083677E">
            <w:pPr>
              <w:pStyle w:val="MDPI42tablebody"/>
            </w:pPr>
            <w:r w:rsidRPr="009360D1">
              <w:t>Units</w:t>
            </w:r>
          </w:p>
        </w:tc>
        <w:tc>
          <w:tcPr>
            <w:tcW w:w="4509" w:type="dxa"/>
            <w:gridSpan w:val="5"/>
            <w:noWrap/>
            <w:hideMark/>
          </w:tcPr>
          <w:p w14:paraId="657B1991" w14:textId="77777777" w:rsidR="0083677E" w:rsidRPr="009360D1" w:rsidRDefault="0083677E" w:rsidP="0083677E">
            <w:pPr>
              <w:pStyle w:val="MDPI42tablebody"/>
            </w:pPr>
            <w:r w:rsidRPr="009360D1">
              <w:t>Simulation Number</w:t>
            </w:r>
          </w:p>
        </w:tc>
        <w:tc>
          <w:tcPr>
            <w:tcW w:w="1197" w:type="dxa"/>
            <w:vMerge w:val="restart"/>
            <w:noWrap/>
            <w:hideMark/>
          </w:tcPr>
          <w:p w14:paraId="3E90CA8F" w14:textId="77777777" w:rsidR="0083677E" w:rsidRPr="009360D1" w:rsidRDefault="0083677E" w:rsidP="0083677E">
            <w:pPr>
              <w:pStyle w:val="MDPI42tablebody"/>
            </w:pPr>
            <w:r w:rsidRPr="009360D1">
              <w:t>Summary</w:t>
            </w:r>
          </w:p>
        </w:tc>
      </w:tr>
      <w:tr w:rsidR="0083677E" w:rsidRPr="009360D1" w14:paraId="674E1217" w14:textId="77777777" w:rsidTr="0083677E">
        <w:trPr>
          <w:trHeight w:val="300"/>
        </w:trPr>
        <w:tc>
          <w:tcPr>
            <w:tcW w:w="1798" w:type="dxa"/>
            <w:vMerge/>
            <w:tcBorders>
              <w:bottom w:val="single" w:sz="4" w:space="0" w:color="auto"/>
            </w:tcBorders>
            <w:hideMark/>
          </w:tcPr>
          <w:p w14:paraId="4758834C" w14:textId="77777777" w:rsidR="0083677E" w:rsidRPr="009360D1" w:rsidRDefault="0083677E" w:rsidP="0083677E">
            <w:pPr>
              <w:pStyle w:val="MDPI42tablebody"/>
            </w:pPr>
          </w:p>
        </w:tc>
        <w:tc>
          <w:tcPr>
            <w:tcW w:w="1360" w:type="dxa"/>
            <w:vMerge/>
            <w:tcBorders>
              <w:bottom w:val="single" w:sz="4" w:space="0" w:color="auto"/>
            </w:tcBorders>
            <w:hideMark/>
          </w:tcPr>
          <w:p w14:paraId="29B1D49A" w14:textId="77777777" w:rsidR="0083677E" w:rsidRPr="009360D1" w:rsidRDefault="0083677E" w:rsidP="0083677E">
            <w:pPr>
              <w:pStyle w:val="MDPI42tablebody"/>
            </w:pPr>
          </w:p>
        </w:tc>
        <w:tc>
          <w:tcPr>
            <w:tcW w:w="1006" w:type="dxa"/>
            <w:noWrap/>
            <w:hideMark/>
          </w:tcPr>
          <w:p w14:paraId="2635D131" w14:textId="77777777" w:rsidR="0083677E" w:rsidRPr="009360D1" w:rsidRDefault="0083677E" w:rsidP="0083677E">
            <w:pPr>
              <w:pStyle w:val="MDPI42tablebody"/>
            </w:pPr>
            <w:r w:rsidRPr="009360D1">
              <w:t>1</w:t>
            </w:r>
          </w:p>
        </w:tc>
        <w:tc>
          <w:tcPr>
            <w:tcW w:w="830" w:type="dxa"/>
            <w:noWrap/>
            <w:hideMark/>
          </w:tcPr>
          <w:p w14:paraId="79A715F2" w14:textId="77777777" w:rsidR="0083677E" w:rsidRPr="009360D1" w:rsidRDefault="0083677E" w:rsidP="0083677E">
            <w:pPr>
              <w:pStyle w:val="MDPI42tablebody"/>
            </w:pPr>
            <w:r w:rsidRPr="009360D1">
              <w:t>2</w:t>
            </w:r>
          </w:p>
        </w:tc>
        <w:tc>
          <w:tcPr>
            <w:tcW w:w="830" w:type="dxa"/>
            <w:noWrap/>
            <w:hideMark/>
          </w:tcPr>
          <w:p w14:paraId="1A01DA41" w14:textId="77777777" w:rsidR="0083677E" w:rsidRPr="009360D1" w:rsidRDefault="0083677E" w:rsidP="0083677E">
            <w:pPr>
              <w:pStyle w:val="MDPI42tablebody"/>
            </w:pPr>
            <w:r w:rsidRPr="009360D1">
              <w:t>3</w:t>
            </w:r>
          </w:p>
        </w:tc>
        <w:tc>
          <w:tcPr>
            <w:tcW w:w="1006" w:type="dxa"/>
            <w:noWrap/>
            <w:hideMark/>
          </w:tcPr>
          <w:p w14:paraId="541EB479" w14:textId="77777777" w:rsidR="0083677E" w:rsidRPr="009360D1" w:rsidRDefault="0083677E" w:rsidP="0083677E">
            <w:pPr>
              <w:pStyle w:val="MDPI42tablebody"/>
            </w:pPr>
            <w:r w:rsidRPr="009360D1">
              <w:t>4</w:t>
            </w:r>
          </w:p>
        </w:tc>
        <w:tc>
          <w:tcPr>
            <w:tcW w:w="837" w:type="dxa"/>
            <w:tcBorders>
              <w:bottom w:val="single" w:sz="4" w:space="0" w:color="auto"/>
            </w:tcBorders>
            <w:noWrap/>
            <w:hideMark/>
          </w:tcPr>
          <w:p w14:paraId="38FE5D06" w14:textId="77777777" w:rsidR="0083677E" w:rsidRPr="009360D1" w:rsidRDefault="0083677E" w:rsidP="0083677E">
            <w:pPr>
              <w:pStyle w:val="MDPI42tablebody"/>
            </w:pPr>
            <w:r w:rsidRPr="009360D1">
              <w:t>5</w:t>
            </w:r>
          </w:p>
        </w:tc>
        <w:tc>
          <w:tcPr>
            <w:tcW w:w="1197" w:type="dxa"/>
            <w:vMerge/>
            <w:tcBorders>
              <w:bottom w:val="single" w:sz="4" w:space="0" w:color="auto"/>
            </w:tcBorders>
            <w:hideMark/>
          </w:tcPr>
          <w:p w14:paraId="11438B92" w14:textId="77777777" w:rsidR="0083677E" w:rsidRPr="009360D1" w:rsidRDefault="0083677E" w:rsidP="0083677E">
            <w:pPr>
              <w:pStyle w:val="MDPI42tablebody"/>
            </w:pPr>
          </w:p>
        </w:tc>
      </w:tr>
      <w:tr w:rsidR="0083677E" w:rsidRPr="009360D1" w14:paraId="327C5F4D" w14:textId="77777777" w:rsidTr="0083677E">
        <w:trPr>
          <w:trHeight w:val="300"/>
        </w:trPr>
        <w:tc>
          <w:tcPr>
            <w:tcW w:w="1798" w:type="dxa"/>
            <w:tcBorders>
              <w:top w:val="single" w:sz="4" w:space="0" w:color="auto"/>
            </w:tcBorders>
            <w:noWrap/>
            <w:hideMark/>
          </w:tcPr>
          <w:p w14:paraId="3918E315" w14:textId="77777777" w:rsidR="0083677E" w:rsidRPr="009360D1" w:rsidRDefault="0083677E" w:rsidP="0083677E">
            <w:pPr>
              <w:pStyle w:val="MDPI42tablebody"/>
            </w:pPr>
            <w:r w:rsidRPr="009360D1">
              <w:t>hFOV</w:t>
            </w:r>
          </w:p>
        </w:tc>
        <w:tc>
          <w:tcPr>
            <w:tcW w:w="1360" w:type="dxa"/>
            <w:tcBorders>
              <w:top w:val="single" w:sz="4" w:space="0" w:color="auto"/>
            </w:tcBorders>
            <w:noWrap/>
            <w:hideMark/>
          </w:tcPr>
          <w:p w14:paraId="0ACC7798" w14:textId="77777777" w:rsidR="0083677E" w:rsidRPr="009360D1" w:rsidRDefault="0083677E" w:rsidP="0083677E">
            <w:pPr>
              <w:pStyle w:val="MDPI42tablebody"/>
            </w:pPr>
            <w:r w:rsidRPr="009360D1">
              <w:t>degrees</w:t>
            </w:r>
          </w:p>
        </w:tc>
        <w:tc>
          <w:tcPr>
            <w:tcW w:w="1006" w:type="dxa"/>
            <w:tcBorders>
              <w:top w:val="single" w:sz="4" w:space="0" w:color="auto"/>
            </w:tcBorders>
            <w:noWrap/>
            <w:hideMark/>
          </w:tcPr>
          <w:p w14:paraId="6114C953" w14:textId="77777777" w:rsidR="0083677E" w:rsidRPr="009360D1" w:rsidRDefault="0083677E" w:rsidP="0083677E">
            <w:pPr>
              <w:pStyle w:val="MDPI42tablebody"/>
            </w:pPr>
            <w:r w:rsidRPr="009360D1">
              <w:t>22.9</w:t>
            </w:r>
          </w:p>
        </w:tc>
        <w:tc>
          <w:tcPr>
            <w:tcW w:w="830" w:type="dxa"/>
            <w:tcBorders>
              <w:top w:val="single" w:sz="4" w:space="0" w:color="auto"/>
            </w:tcBorders>
            <w:noWrap/>
            <w:hideMark/>
          </w:tcPr>
          <w:p w14:paraId="757C5D73" w14:textId="77777777" w:rsidR="0083677E" w:rsidRPr="009360D1" w:rsidRDefault="0083677E" w:rsidP="0083677E">
            <w:pPr>
              <w:pStyle w:val="MDPI42tablebody"/>
            </w:pPr>
            <w:r w:rsidRPr="009360D1">
              <w:t>57.9</w:t>
            </w:r>
          </w:p>
        </w:tc>
        <w:tc>
          <w:tcPr>
            <w:tcW w:w="830" w:type="dxa"/>
            <w:tcBorders>
              <w:top w:val="single" w:sz="4" w:space="0" w:color="auto"/>
            </w:tcBorders>
            <w:noWrap/>
            <w:hideMark/>
          </w:tcPr>
          <w:p w14:paraId="3F19FEFC" w14:textId="77777777" w:rsidR="0083677E" w:rsidRPr="009360D1" w:rsidRDefault="0083677E" w:rsidP="0083677E">
            <w:pPr>
              <w:pStyle w:val="MDPI42tablebody"/>
            </w:pPr>
            <w:r w:rsidRPr="009360D1">
              <w:t>72.6</w:t>
            </w:r>
          </w:p>
        </w:tc>
        <w:tc>
          <w:tcPr>
            <w:tcW w:w="1006" w:type="dxa"/>
            <w:tcBorders>
              <w:top w:val="single" w:sz="4" w:space="0" w:color="auto"/>
            </w:tcBorders>
            <w:noWrap/>
            <w:hideMark/>
          </w:tcPr>
          <w:p w14:paraId="6357ED46" w14:textId="77777777" w:rsidR="0083677E" w:rsidRPr="009360D1" w:rsidRDefault="0083677E" w:rsidP="0083677E">
            <w:pPr>
              <w:pStyle w:val="MDPI42tablebody"/>
            </w:pPr>
            <w:r w:rsidRPr="009360D1">
              <w:t>73.8</w:t>
            </w:r>
          </w:p>
        </w:tc>
        <w:tc>
          <w:tcPr>
            <w:tcW w:w="837" w:type="dxa"/>
            <w:tcBorders>
              <w:top w:val="single" w:sz="4" w:space="0" w:color="auto"/>
            </w:tcBorders>
            <w:noWrap/>
            <w:hideMark/>
          </w:tcPr>
          <w:p w14:paraId="3F368D91" w14:textId="77777777" w:rsidR="0083677E" w:rsidRPr="009360D1" w:rsidRDefault="0083677E" w:rsidP="0083677E">
            <w:pPr>
              <w:pStyle w:val="MDPI42tablebody"/>
            </w:pPr>
            <w:r w:rsidRPr="009360D1">
              <w:t>93.5</w:t>
            </w:r>
          </w:p>
        </w:tc>
        <w:tc>
          <w:tcPr>
            <w:tcW w:w="1197" w:type="dxa"/>
            <w:tcBorders>
              <w:top w:val="single" w:sz="4" w:space="0" w:color="auto"/>
            </w:tcBorders>
            <w:noWrap/>
            <w:hideMark/>
          </w:tcPr>
          <w:p w14:paraId="2AE1C62C" w14:textId="77777777" w:rsidR="0083677E" w:rsidRPr="009360D1" w:rsidRDefault="0083677E" w:rsidP="0083677E">
            <w:pPr>
              <w:pStyle w:val="MDPI42tablebody"/>
            </w:pPr>
            <w:r w:rsidRPr="009360D1">
              <w:t>n/a</w:t>
            </w:r>
          </w:p>
        </w:tc>
      </w:tr>
      <w:tr w:rsidR="0083677E" w:rsidRPr="009360D1" w14:paraId="2A0CCF60" w14:textId="77777777" w:rsidTr="0083677E">
        <w:trPr>
          <w:trHeight w:val="300"/>
        </w:trPr>
        <w:tc>
          <w:tcPr>
            <w:tcW w:w="1798" w:type="dxa"/>
            <w:noWrap/>
            <w:hideMark/>
          </w:tcPr>
          <w:p w14:paraId="6860D43A" w14:textId="77777777" w:rsidR="0083677E" w:rsidRPr="009360D1" w:rsidRDefault="0083677E" w:rsidP="0083677E">
            <w:pPr>
              <w:pStyle w:val="MDPI42tablebody"/>
            </w:pPr>
            <w:r w:rsidRPr="009360D1">
              <w:t>Focal Length</w:t>
            </w:r>
          </w:p>
        </w:tc>
        <w:tc>
          <w:tcPr>
            <w:tcW w:w="1360" w:type="dxa"/>
            <w:noWrap/>
            <w:hideMark/>
          </w:tcPr>
          <w:p w14:paraId="65BAAB4E" w14:textId="77777777" w:rsidR="0083677E" w:rsidRPr="009360D1" w:rsidRDefault="0083677E" w:rsidP="0083677E">
            <w:pPr>
              <w:pStyle w:val="MDPI42tablebody"/>
            </w:pPr>
            <w:r w:rsidRPr="009360D1">
              <w:t>mm</w:t>
            </w:r>
          </w:p>
        </w:tc>
        <w:tc>
          <w:tcPr>
            <w:tcW w:w="1006" w:type="dxa"/>
            <w:noWrap/>
            <w:hideMark/>
          </w:tcPr>
          <w:p w14:paraId="454AC14D" w14:textId="77777777" w:rsidR="0083677E" w:rsidRPr="009360D1" w:rsidRDefault="0083677E" w:rsidP="0083677E">
            <w:pPr>
              <w:pStyle w:val="MDPI42tablebody"/>
            </w:pPr>
            <w:r w:rsidRPr="009360D1">
              <w:t>55</w:t>
            </w:r>
          </w:p>
        </w:tc>
        <w:tc>
          <w:tcPr>
            <w:tcW w:w="830" w:type="dxa"/>
            <w:noWrap/>
            <w:hideMark/>
          </w:tcPr>
          <w:p w14:paraId="5FE68B60" w14:textId="77777777" w:rsidR="0083677E" w:rsidRPr="009360D1" w:rsidRDefault="0083677E" w:rsidP="0083677E">
            <w:pPr>
              <w:pStyle w:val="MDPI42tablebody"/>
            </w:pPr>
            <w:r w:rsidRPr="009360D1">
              <w:t>4.1</w:t>
            </w:r>
          </w:p>
        </w:tc>
        <w:tc>
          <w:tcPr>
            <w:tcW w:w="830" w:type="dxa"/>
            <w:noWrap/>
            <w:hideMark/>
          </w:tcPr>
          <w:p w14:paraId="2A7DCB00" w14:textId="77777777" w:rsidR="0083677E" w:rsidRPr="009360D1" w:rsidRDefault="0083677E" w:rsidP="0083677E">
            <w:pPr>
              <w:pStyle w:val="MDPI42tablebody"/>
            </w:pPr>
            <w:r w:rsidRPr="009360D1">
              <w:t>16</w:t>
            </w:r>
          </w:p>
        </w:tc>
        <w:tc>
          <w:tcPr>
            <w:tcW w:w="1006" w:type="dxa"/>
            <w:noWrap/>
            <w:hideMark/>
          </w:tcPr>
          <w:p w14:paraId="36E192C5" w14:textId="77777777" w:rsidR="0083677E" w:rsidRPr="009360D1" w:rsidRDefault="0083677E" w:rsidP="0083677E">
            <w:pPr>
              <w:pStyle w:val="MDPI42tablebody"/>
            </w:pPr>
            <w:r w:rsidRPr="009360D1">
              <w:t>4.11</w:t>
            </w:r>
          </w:p>
        </w:tc>
        <w:tc>
          <w:tcPr>
            <w:tcW w:w="837" w:type="dxa"/>
            <w:noWrap/>
            <w:hideMark/>
          </w:tcPr>
          <w:p w14:paraId="06C86C42" w14:textId="77777777" w:rsidR="0083677E" w:rsidRPr="009360D1" w:rsidRDefault="0083677E" w:rsidP="0083677E">
            <w:pPr>
              <w:pStyle w:val="MDPI42tablebody"/>
            </w:pPr>
            <w:r w:rsidRPr="009360D1">
              <w:t>2.9</w:t>
            </w:r>
          </w:p>
        </w:tc>
        <w:tc>
          <w:tcPr>
            <w:tcW w:w="1197" w:type="dxa"/>
            <w:noWrap/>
            <w:hideMark/>
          </w:tcPr>
          <w:p w14:paraId="51EDC78A" w14:textId="77777777" w:rsidR="0083677E" w:rsidRPr="009360D1" w:rsidRDefault="0083677E" w:rsidP="0083677E">
            <w:pPr>
              <w:pStyle w:val="MDPI42tablebody"/>
            </w:pPr>
            <w:r w:rsidRPr="009360D1">
              <w:t>n/a</w:t>
            </w:r>
          </w:p>
        </w:tc>
      </w:tr>
      <w:tr w:rsidR="0083677E" w:rsidRPr="009360D1" w14:paraId="56E1D970" w14:textId="77777777" w:rsidTr="0083677E">
        <w:trPr>
          <w:trHeight w:val="300"/>
        </w:trPr>
        <w:tc>
          <w:tcPr>
            <w:tcW w:w="1798" w:type="dxa"/>
            <w:noWrap/>
            <w:hideMark/>
          </w:tcPr>
          <w:p w14:paraId="487C7256" w14:textId="77777777" w:rsidR="0083677E" w:rsidRPr="009360D1" w:rsidRDefault="0083677E" w:rsidP="0083677E">
            <w:pPr>
              <w:pStyle w:val="MDPI42tablebody"/>
            </w:pPr>
            <w:r w:rsidRPr="009360D1">
              <w:t>Sensor Width</w:t>
            </w:r>
          </w:p>
        </w:tc>
        <w:tc>
          <w:tcPr>
            <w:tcW w:w="1360" w:type="dxa"/>
            <w:noWrap/>
            <w:hideMark/>
          </w:tcPr>
          <w:p w14:paraId="693B2CA0" w14:textId="77777777" w:rsidR="0083677E" w:rsidRPr="009360D1" w:rsidRDefault="0083677E" w:rsidP="0083677E">
            <w:pPr>
              <w:pStyle w:val="MDPI42tablebody"/>
            </w:pPr>
            <w:r w:rsidRPr="009360D1">
              <w:t>mm</w:t>
            </w:r>
          </w:p>
        </w:tc>
        <w:tc>
          <w:tcPr>
            <w:tcW w:w="1006" w:type="dxa"/>
            <w:noWrap/>
            <w:hideMark/>
          </w:tcPr>
          <w:p w14:paraId="1E2BD8BC" w14:textId="77777777" w:rsidR="0083677E" w:rsidRPr="009360D1" w:rsidRDefault="0083677E" w:rsidP="0083677E">
            <w:pPr>
              <w:pStyle w:val="MDPI42tablebody"/>
            </w:pPr>
            <w:r w:rsidRPr="009360D1">
              <w:t>22.3</w:t>
            </w:r>
          </w:p>
        </w:tc>
        <w:tc>
          <w:tcPr>
            <w:tcW w:w="830" w:type="dxa"/>
            <w:noWrap/>
            <w:hideMark/>
          </w:tcPr>
          <w:p w14:paraId="13265946" w14:textId="77777777" w:rsidR="0083677E" w:rsidRPr="009360D1" w:rsidRDefault="0083677E" w:rsidP="0083677E">
            <w:pPr>
              <w:pStyle w:val="MDPI42tablebody"/>
            </w:pPr>
            <w:r w:rsidRPr="009360D1">
              <w:t>4.54</w:t>
            </w:r>
          </w:p>
        </w:tc>
        <w:tc>
          <w:tcPr>
            <w:tcW w:w="830" w:type="dxa"/>
            <w:noWrap/>
            <w:hideMark/>
          </w:tcPr>
          <w:p w14:paraId="413B9604" w14:textId="77777777" w:rsidR="0083677E" w:rsidRPr="009360D1" w:rsidRDefault="0083677E" w:rsidP="0083677E">
            <w:pPr>
              <w:pStyle w:val="MDPI42tablebody"/>
            </w:pPr>
            <w:r w:rsidRPr="009360D1">
              <w:t>23.5</w:t>
            </w:r>
          </w:p>
        </w:tc>
        <w:tc>
          <w:tcPr>
            <w:tcW w:w="1006" w:type="dxa"/>
            <w:noWrap/>
            <w:hideMark/>
          </w:tcPr>
          <w:p w14:paraId="25F6EB26" w14:textId="77777777" w:rsidR="0083677E" w:rsidRPr="009360D1" w:rsidRDefault="0083677E" w:rsidP="0083677E">
            <w:pPr>
              <w:pStyle w:val="MDPI42tablebody"/>
            </w:pPr>
            <w:r w:rsidRPr="009360D1">
              <w:t>6.17</w:t>
            </w:r>
          </w:p>
        </w:tc>
        <w:tc>
          <w:tcPr>
            <w:tcW w:w="837" w:type="dxa"/>
            <w:noWrap/>
            <w:hideMark/>
          </w:tcPr>
          <w:p w14:paraId="0CA7E687" w14:textId="77777777" w:rsidR="0083677E" w:rsidRPr="009360D1" w:rsidRDefault="0083677E" w:rsidP="0083677E">
            <w:pPr>
              <w:pStyle w:val="MDPI42tablebody"/>
            </w:pPr>
            <w:r w:rsidRPr="009360D1">
              <w:t>6.17</w:t>
            </w:r>
          </w:p>
        </w:tc>
        <w:tc>
          <w:tcPr>
            <w:tcW w:w="1197" w:type="dxa"/>
            <w:noWrap/>
            <w:hideMark/>
          </w:tcPr>
          <w:p w14:paraId="204374BA" w14:textId="77777777" w:rsidR="0083677E" w:rsidRPr="009360D1" w:rsidRDefault="0083677E" w:rsidP="0083677E">
            <w:pPr>
              <w:pStyle w:val="MDPI42tablebody"/>
            </w:pPr>
            <w:r w:rsidRPr="009360D1">
              <w:t>n/a</w:t>
            </w:r>
          </w:p>
        </w:tc>
      </w:tr>
      <w:tr w:rsidR="0083677E" w:rsidRPr="009360D1" w14:paraId="3C9F73C0" w14:textId="77777777" w:rsidTr="0083677E">
        <w:trPr>
          <w:trHeight w:val="300"/>
        </w:trPr>
        <w:tc>
          <w:tcPr>
            <w:tcW w:w="1798" w:type="dxa"/>
            <w:noWrap/>
            <w:hideMark/>
          </w:tcPr>
          <w:p w14:paraId="315F7DAC" w14:textId="77777777" w:rsidR="0083677E" w:rsidRPr="009360D1" w:rsidRDefault="0083677E" w:rsidP="0083677E">
            <w:pPr>
              <w:pStyle w:val="MDPI42tablebody"/>
            </w:pPr>
            <w:r w:rsidRPr="009360D1">
              <w:t>Horizontal</w:t>
            </w:r>
          </w:p>
        </w:tc>
        <w:tc>
          <w:tcPr>
            <w:tcW w:w="1360" w:type="dxa"/>
            <w:noWrap/>
            <w:hideMark/>
          </w:tcPr>
          <w:p w14:paraId="3764FD1C" w14:textId="77777777" w:rsidR="0083677E" w:rsidRPr="009360D1" w:rsidRDefault="0083677E" w:rsidP="0083677E">
            <w:pPr>
              <w:pStyle w:val="MDPI42tablebody"/>
            </w:pPr>
            <w:r w:rsidRPr="009360D1">
              <w:t>(pixels)</w:t>
            </w:r>
          </w:p>
        </w:tc>
        <w:tc>
          <w:tcPr>
            <w:tcW w:w="1006" w:type="dxa"/>
            <w:noWrap/>
            <w:hideMark/>
          </w:tcPr>
          <w:p w14:paraId="384EFBE8" w14:textId="77777777" w:rsidR="0083677E" w:rsidRPr="009360D1" w:rsidRDefault="0083677E" w:rsidP="0083677E">
            <w:pPr>
              <w:pStyle w:val="MDPI42tablebody"/>
            </w:pPr>
            <w:r w:rsidRPr="009360D1">
              <w:t>5184</w:t>
            </w:r>
          </w:p>
        </w:tc>
        <w:tc>
          <w:tcPr>
            <w:tcW w:w="830" w:type="dxa"/>
            <w:noWrap/>
            <w:hideMark/>
          </w:tcPr>
          <w:p w14:paraId="4922B9DD" w14:textId="77777777" w:rsidR="0083677E" w:rsidRPr="009360D1" w:rsidRDefault="0083677E" w:rsidP="0083677E">
            <w:pPr>
              <w:pStyle w:val="MDPI42tablebody"/>
            </w:pPr>
            <w:r w:rsidRPr="009360D1">
              <w:t>3264</w:t>
            </w:r>
          </w:p>
        </w:tc>
        <w:tc>
          <w:tcPr>
            <w:tcW w:w="830" w:type="dxa"/>
            <w:noWrap/>
            <w:hideMark/>
          </w:tcPr>
          <w:p w14:paraId="5441312B" w14:textId="77777777" w:rsidR="0083677E" w:rsidRPr="009360D1" w:rsidRDefault="0083677E" w:rsidP="0083677E">
            <w:pPr>
              <w:pStyle w:val="MDPI42tablebody"/>
            </w:pPr>
            <w:r w:rsidRPr="009360D1">
              <w:t>5456</w:t>
            </w:r>
          </w:p>
        </w:tc>
        <w:tc>
          <w:tcPr>
            <w:tcW w:w="1006" w:type="dxa"/>
            <w:noWrap/>
            <w:hideMark/>
          </w:tcPr>
          <w:p w14:paraId="64082F50" w14:textId="77777777" w:rsidR="0083677E" w:rsidRPr="009360D1" w:rsidRDefault="0083677E" w:rsidP="0083677E">
            <w:pPr>
              <w:pStyle w:val="MDPI42tablebody"/>
            </w:pPr>
            <w:r w:rsidRPr="009360D1">
              <w:t>4608</w:t>
            </w:r>
          </w:p>
        </w:tc>
        <w:tc>
          <w:tcPr>
            <w:tcW w:w="837" w:type="dxa"/>
            <w:noWrap/>
            <w:hideMark/>
          </w:tcPr>
          <w:p w14:paraId="290BF119" w14:textId="77777777" w:rsidR="0083677E" w:rsidRPr="009360D1" w:rsidRDefault="0083677E" w:rsidP="0083677E">
            <w:pPr>
              <w:pStyle w:val="MDPI42tablebody"/>
            </w:pPr>
            <w:r w:rsidRPr="009360D1">
              <w:t>4000</w:t>
            </w:r>
          </w:p>
        </w:tc>
        <w:tc>
          <w:tcPr>
            <w:tcW w:w="1197" w:type="dxa"/>
            <w:noWrap/>
            <w:hideMark/>
          </w:tcPr>
          <w:p w14:paraId="4A2D082D" w14:textId="77777777" w:rsidR="0083677E" w:rsidRPr="009360D1" w:rsidRDefault="0083677E" w:rsidP="0083677E">
            <w:pPr>
              <w:pStyle w:val="MDPI42tablebody"/>
            </w:pPr>
            <w:r w:rsidRPr="009360D1">
              <w:t>n/a</w:t>
            </w:r>
          </w:p>
        </w:tc>
      </w:tr>
      <w:tr w:rsidR="0083677E" w:rsidRPr="009360D1" w14:paraId="7FEC3F15" w14:textId="77777777" w:rsidTr="0083677E">
        <w:trPr>
          <w:trHeight w:val="300"/>
        </w:trPr>
        <w:tc>
          <w:tcPr>
            <w:tcW w:w="1798" w:type="dxa"/>
            <w:noWrap/>
            <w:hideMark/>
          </w:tcPr>
          <w:p w14:paraId="4C285894" w14:textId="77777777" w:rsidR="0083677E" w:rsidRPr="009360D1" w:rsidRDefault="0083677E" w:rsidP="0083677E">
            <w:pPr>
              <w:pStyle w:val="MDPI42tablebody"/>
            </w:pPr>
            <w:r w:rsidRPr="009360D1">
              <w:t>Vertical</w:t>
            </w:r>
          </w:p>
        </w:tc>
        <w:tc>
          <w:tcPr>
            <w:tcW w:w="1360" w:type="dxa"/>
            <w:noWrap/>
            <w:hideMark/>
          </w:tcPr>
          <w:p w14:paraId="42DAF8B6" w14:textId="77777777" w:rsidR="0083677E" w:rsidRPr="009360D1" w:rsidRDefault="0083677E" w:rsidP="0083677E">
            <w:pPr>
              <w:pStyle w:val="MDPI42tablebody"/>
            </w:pPr>
            <w:r w:rsidRPr="009360D1">
              <w:t>pixels</w:t>
            </w:r>
          </w:p>
        </w:tc>
        <w:tc>
          <w:tcPr>
            <w:tcW w:w="1006" w:type="dxa"/>
            <w:noWrap/>
            <w:hideMark/>
          </w:tcPr>
          <w:p w14:paraId="65843AE0" w14:textId="77777777" w:rsidR="0083677E" w:rsidRPr="009360D1" w:rsidRDefault="0083677E" w:rsidP="0083677E">
            <w:pPr>
              <w:pStyle w:val="MDPI42tablebody"/>
            </w:pPr>
            <w:r w:rsidRPr="009360D1">
              <w:t>3456</w:t>
            </w:r>
          </w:p>
        </w:tc>
        <w:tc>
          <w:tcPr>
            <w:tcW w:w="830" w:type="dxa"/>
            <w:noWrap/>
            <w:hideMark/>
          </w:tcPr>
          <w:p w14:paraId="1CD39EA2" w14:textId="77777777" w:rsidR="0083677E" w:rsidRPr="009360D1" w:rsidRDefault="0083677E" w:rsidP="0083677E">
            <w:pPr>
              <w:pStyle w:val="MDPI42tablebody"/>
            </w:pPr>
            <w:r w:rsidRPr="009360D1">
              <w:t>2448</w:t>
            </w:r>
          </w:p>
        </w:tc>
        <w:tc>
          <w:tcPr>
            <w:tcW w:w="830" w:type="dxa"/>
            <w:noWrap/>
            <w:hideMark/>
          </w:tcPr>
          <w:p w14:paraId="7D797EF8" w14:textId="77777777" w:rsidR="0083677E" w:rsidRPr="009360D1" w:rsidRDefault="0083677E" w:rsidP="0083677E">
            <w:pPr>
              <w:pStyle w:val="MDPI42tablebody"/>
            </w:pPr>
            <w:r w:rsidRPr="009360D1">
              <w:t>3632</w:t>
            </w:r>
          </w:p>
        </w:tc>
        <w:tc>
          <w:tcPr>
            <w:tcW w:w="1006" w:type="dxa"/>
            <w:noWrap/>
            <w:hideMark/>
          </w:tcPr>
          <w:p w14:paraId="3908F34B" w14:textId="77777777" w:rsidR="0083677E" w:rsidRPr="009360D1" w:rsidRDefault="0083677E" w:rsidP="0083677E">
            <w:pPr>
              <w:pStyle w:val="MDPI42tablebody"/>
            </w:pPr>
            <w:r w:rsidRPr="009360D1">
              <w:t>3456</w:t>
            </w:r>
          </w:p>
        </w:tc>
        <w:tc>
          <w:tcPr>
            <w:tcW w:w="837" w:type="dxa"/>
            <w:noWrap/>
            <w:hideMark/>
          </w:tcPr>
          <w:p w14:paraId="276A602F" w14:textId="77777777" w:rsidR="0083677E" w:rsidRPr="009360D1" w:rsidRDefault="0083677E" w:rsidP="0083677E">
            <w:pPr>
              <w:pStyle w:val="MDPI42tablebody"/>
            </w:pPr>
            <w:r w:rsidRPr="009360D1">
              <w:t>3000</w:t>
            </w:r>
          </w:p>
        </w:tc>
        <w:tc>
          <w:tcPr>
            <w:tcW w:w="1197" w:type="dxa"/>
            <w:noWrap/>
            <w:hideMark/>
          </w:tcPr>
          <w:p w14:paraId="36F8C00B" w14:textId="77777777" w:rsidR="0083677E" w:rsidRPr="009360D1" w:rsidRDefault="0083677E" w:rsidP="0083677E">
            <w:pPr>
              <w:pStyle w:val="MDPI42tablebody"/>
            </w:pPr>
            <w:r w:rsidRPr="009360D1">
              <w:t>n/a</w:t>
            </w:r>
          </w:p>
        </w:tc>
      </w:tr>
      <w:tr w:rsidR="0083677E" w:rsidRPr="009360D1" w14:paraId="4F1D7652" w14:textId="77777777" w:rsidTr="0083677E">
        <w:trPr>
          <w:trHeight w:val="300"/>
        </w:trPr>
        <w:tc>
          <w:tcPr>
            <w:tcW w:w="1798" w:type="dxa"/>
            <w:noWrap/>
            <w:hideMark/>
          </w:tcPr>
          <w:p w14:paraId="253D07B6" w14:textId="77777777" w:rsidR="0083677E" w:rsidRPr="009360D1" w:rsidRDefault="0083677E" w:rsidP="0083677E">
            <w:pPr>
              <w:pStyle w:val="MDPI42tablebody"/>
            </w:pPr>
            <w:r w:rsidRPr="009360D1">
              <w:t>Correspondences</w:t>
            </w:r>
          </w:p>
        </w:tc>
        <w:tc>
          <w:tcPr>
            <w:tcW w:w="1360" w:type="dxa"/>
            <w:noWrap/>
            <w:hideMark/>
          </w:tcPr>
          <w:p w14:paraId="315D86FE" w14:textId="77777777" w:rsidR="0083677E" w:rsidRPr="009360D1" w:rsidRDefault="0083677E" w:rsidP="0083677E">
            <w:pPr>
              <w:pStyle w:val="MDPI42tablebody"/>
            </w:pPr>
            <w:r w:rsidRPr="009360D1">
              <w:t>unitless</w:t>
            </w:r>
          </w:p>
        </w:tc>
        <w:tc>
          <w:tcPr>
            <w:tcW w:w="1006" w:type="dxa"/>
            <w:noWrap/>
            <w:hideMark/>
          </w:tcPr>
          <w:p w14:paraId="6C1088C0" w14:textId="77777777" w:rsidR="0083677E" w:rsidRPr="009360D1" w:rsidRDefault="0083677E" w:rsidP="0083677E">
            <w:pPr>
              <w:pStyle w:val="MDPI42tablebody"/>
            </w:pPr>
            <w:r w:rsidRPr="009360D1">
              <w:t>462</w:t>
            </w:r>
          </w:p>
        </w:tc>
        <w:tc>
          <w:tcPr>
            <w:tcW w:w="830" w:type="dxa"/>
            <w:noWrap/>
            <w:hideMark/>
          </w:tcPr>
          <w:p w14:paraId="515B1CB8" w14:textId="77777777" w:rsidR="0083677E" w:rsidRPr="009360D1" w:rsidRDefault="0083677E" w:rsidP="0083677E">
            <w:pPr>
              <w:pStyle w:val="MDPI42tablebody"/>
            </w:pPr>
            <w:r w:rsidRPr="009360D1">
              <w:t>3538</w:t>
            </w:r>
          </w:p>
        </w:tc>
        <w:tc>
          <w:tcPr>
            <w:tcW w:w="830" w:type="dxa"/>
            <w:noWrap/>
            <w:hideMark/>
          </w:tcPr>
          <w:p w14:paraId="2F699922" w14:textId="77777777" w:rsidR="0083677E" w:rsidRPr="009360D1" w:rsidRDefault="0083677E" w:rsidP="0083677E">
            <w:pPr>
              <w:pStyle w:val="MDPI42tablebody"/>
            </w:pPr>
            <w:r w:rsidRPr="009360D1">
              <w:t>4093</w:t>
            </w:r>
          </w:p>
        </w:tc>
        <w:tc>
          <w:tcPr>
            <w:tcW w:w="1006" w:type="dxa"/>
            <w:noWrap/>
            <w:hideMark/>
          </w:tcPr>
          <w:p w14:paraId="01248279" w14:textId="77777777" w:rsidR="0083677E" w:rsidRPr="009360D1" w:rsidRDefault="0083677E" w:rsidP="0083677E">
            <w:pPr>
              <w:pStyle w:val="MDPI42tablebody"/>
            </w:pPr>
            <w:r w:rsidRPr="009360D1">
              <w:t>4491</w:t>
            </w:r>
          </w:p>
        </w:tc>
        <w:tc>
          <w:tcPr>
            <w:tcW w:w="837" w:type="dxa"/>
            <w:noWrap/>
            <w:hideMark/>
          </w:tcPr>
          <w:p w14:paraId="70AE1C9E" w14:textId="77777777" w:rsidR="0083677E" w:rsidRPr="009360D1" w:rsidRDefault="0083677E" w:rsidP="0083677E">
            <w:pPr>
              <w:pStyle w:val="MDPI42tablebody"/>
            </w:pPr>
            <w:r w:rsidRPr="009360D1">
              <w:t>7493</w:t>
            </w:r>
          </w:p>
        </w:tc>
        <w:tc>
          <w:tcPr>
            <w:tcW w:w="1197" w:type="dxa"/>
            <w:noWrap/>
            <w:hideMark/>
          </w:tcPr>
          <w:p w14:paraId="628CD03C" w14:textId="77777777" w:rsidR="0083677E" w:rsidRPr="009360D1" w:rsidRDefault="0083677E" w:rsidP="0083677E">
            <w:pPr>
              <w:pStyle w:val="MDPI42tablebody"/>
            </w:pPr>
            <w:r w:rsidRPr="009360D1">
              <w:t>20077</w:t>
            </w:r>
          </w:p>
        </w:tc>
      </w:tr>
      <w:tr w:rsidR="0083677E" w:rsidRPr="009360D1" w14:paraId="15B9EF99" w14:textId="77777777" w:rsidTr="0083677E">
        <w:trPr>
          <w:trHeight w:val="300"/>
        </w:trPr>
        <w:tc>
          <w:tcPr>
            <w:tcW w:w="1798" w:type="dxa"/>
            <w:noWrap/>
            <w:hideMark/>
          </w:tcPr>
          <w:p w14:paraId="3851108A" w14:textId="77777777" w:rsidR="0083677E" w:rsidRPr="009360D1" w:rsidRDefault="0083677E" w:rsidP="0083677E">
            <w:pPr>
              <w:pStyle w:val="MDPI42tablebody"/>
            </w:pPr>
            <w:r w:rsidRPr="00E95C19">
              <w:rPr>
                <w:i/>
              </w:rPr>
              <w:t>μ</w:t>
            </w:r>
            <w:r w:rsidRPr="00A53A68">
              <w:rPr>
                <w:vertAlign w:val="subscript"/>
              </w:rPr>
              <w:t>ΔX</w:t>
            </w:r>
          </w:p>
        </w:tc>
        <w:tc>
          <w:tcPr>
            <w:tcW w:w="1360" w:type="dxa"/>
            <w:noWrap/>
            <w:hideMark/>
          </w:tcPr>
          <w:p w14:paraId="18F4556D" w14:textId="77777777" w:rsidR="0083677E" w:rsidRPr="009360D1" w:rsidRDefault="0083677E" w:rsidP="0083677E">
            <w:pPr>
              <w:pStyle w:val="MDPI42tablebody"/>
            </w:pPr>
            <w:r w:rsidRPr="009360D1">
              <w:t>pixels</w:t>
            </w:r>
          </w:p>
        </w:tc>
        <w:tc>
          <w:tcPr>
            <w:tcW w:w="1006" w:type="dxa"/>
            <w:noWrap/>
            <w:hideMark/>
          </w:tcPr>
          <w:p w14:paraId="707E0186" w14:textId="77777777" w:rsidR="0083677E" w:rsidRPr="009360D1" w:rsidRDefault="0083677E" w:rsidP="0083677E">
            <w:pPr>
              <w:pStyle w:val="MDPI42tablebody"/>
            </w:pPr>
            <w:r w:rsidRPr="009360D1">
              <w:t>-0.0163</w:t>
            </w:r>
          </w:p>
        </w:tc>
        <w:tc>
          <w:tcPr>
            <w:tcW w:w="830" w:type="dxa"/>
            <w:noWrap/>
            <w:hideMark/>
          </w:tcPr>
          <w:p w14:paraId="2D0D6419" w14:textId="77777777" w:rsidR="0083677E" w:rsidRPr="009360D1" w:rsidRDefault="0083677E" w:rsidP="0083677E">
            <w:pPr>
              <w:pStyle w:val="MDPI42tablebody"/>
            </w:pPr>
            <w:r w:rsidRPr="009360D1">
              <w:t>0.0050</w:t>
            </w:r>
          </w:p>
        </w:tc>
        <w:tc>
          <w:tcPr>
            <w:tcW w:w="830" w:type="dxa"/>
            <w:noWrap/>
            <w:hideMark/>
          </w:tcPr>
          <w:p w14:paraId="75C5D4A4" w14:textId="77777777" w:rsidR="0083677E" w:rsidRPr="009360D1" w:rsidRDefault="0083677E" w:rsidP="0083677E">
            <w:pPr>
              <w:pStyle w:val="MDPI42tablebody"/>
            </w:pPr>
            <w:r w:rsidRPr="009360D1">
              <w:t>0.0016</w:t>
            </w:r>
          </w:p>
        </w:tc>
        <w:tc>
          <w:tcPr>
            <w:tcW w:w="1006" w:type="dxa"/>
            <w:noWrap/>
            <w:hideMark/>
          </w:tcPr>
          <w:p w14:paraId="417B954F" w14:textId="77777777" w:rsidR="0083677E" w:rsidRPr="009360D1" w:rsidRDefault="0083677E" w:rsidP="0083677E">
            <w:pPr>
              <w:pStyle w:val="MDPI42tablebody"/>
            </w:pPr>
            <w:r w:rsidRPr="009360D1">
              <w:t>-0.0036</w:t>
            </w:r>
          </w:p>
        </w:tc>
        <w:tc>
          <w:tcPr>
            <w:tcW w:w="837" w:type="dxa"/>
            <w:noWrap/>
            <w:hideMark/>
          </w:tcPr>
          <w:p w14:paraId="3D1BC9BF" w14:textId="77777777" w:rsidR="0083677E" w:rsidRPr="009360D1" w:rsidRDefault="0083677E" w:rsidP="0083677E">
            <w:pPr>
              <w:pStyle w:val="MDPI42tablebody"/>
            </w:pPr>
            <w:r w:rsidRPr="009360D1">
              <w:t>0.0033</w:t>
            </w:r>
          </w:p>
        </w:tc>
        <w:tc>
          <w:tcPr>
            <w:tcW w:w="1197" w:type="dxa"/>
            <w:noWrap/>
            <w:hideMark/>
          </w:tcPr>
          <w:p w14:paraId="6E177A41" w14:textId="77777777" w:rsidR="0083677E" w:rsidRPr="009360D1" w:rsidRDefault="0083677E" w:rsidP="0083677E">
            <w:pPr>
              <w:pStyle w:val="MDPI42tablebody"/>
            </w:pPr>
            <w:r w:rsidRPr="009360D1">
              <w:t>-0.0020</w:t>
            </w:r>
          </w:p>
        </w:tc>
      </w:tr>
      <w:tr w:rsidR="0083677E" w:rsidRPr="009360D1" w14:paraId="34429719" w14:textId="77777777" w:rsidTr="0083677E">
        <w:trPr>
          <w:trHeight w:val="300"/>
        </w:trPr>
        <w:tc>
          <w:tcPr>
            <w:tcW w:w="1798" w:type="dxa"/>
            <w:noWrap/>
            <w:hideMark/>
          </w:tcPr>
          <w:p w14:paraId="19298E49" w14:textId="77777777" w:rsidR="0083677E" w:rsidRPr="009360D1" w:rsidRDefault="0083677E" w:rsidP="0083677E">
            <w:pPr>
              <w:pStyle w:val="MDPI42tablebody"/>
            </w:pPr>
            <w:r w:rsidRPr="00E95C19">
              <w:rPr>
                <w:i/>
              </w:rPr>
              <w:t>μ</w:t>
            </w:r>
            <w:r w:rsidRPr="00A53A68">
              <w:rPr>
                <w:vertAlign w:val="subscript"/>
              </w:rPr>
              <w:t>ΔY</w:t>
            </w:r>
          </w:p>
        </w:tc>
        <w:tc>
          <w:tcPr>
            <w:tcW w:w="1360" w:type="dxa"/>
            <w:noWrap/>
            <w:hideMark/>
          </w:tcPr>
          <w:p w14:paraId="6A4447DB" w14:textId="77777777" w:rsidR="0083677E" w:rsidRPr="009360D1" w:rsidRDefault="0083677E" w:rsidP="0083677E">
            <w:pPr>
              <w:pStyle w:val="MDPI42tablebody"/>
            </w:pPr>
            <w:r w:rsidRPr="009360D1">
              <w:t>pixels</w:t>
            </w:r>
          </w:p>
        </w:tc>
        <w:tc>
          <w:tcPr>
            <w:tcW w:w="1006" w:type="dxa"/>
            <w:noWrap/>
            <w:hideMark/>
          </w:tcPr>
          <w:p w14:paraId="58858562" w14:textId="77777777" w:rsidR="0083677E" w:rsidRPr="009360D1" w:rsidRDefault="0083677E" w:rsidP="0083677E">
            <w:pPr>
              <w:pStyle w:val="MDPI42tablebody"/>
            </w:pPr>
            <w:r w:rsidRPr="009360D1">
              <w:t>0.0035</w:t>
            </w:r>
          </w:p>
        </w:tc>
        <w:tc>
          <w:tcPr>
            <w:tcW w:w="830" w:type="dxa"/>
            <w:noWrap/>
            <w:hideMark/>
          </w:tcPr>
          <w:p w14:paraId="155ADEDD" w14:textId="77777777" w:rsidR="0083677E" w:rsidRPr="009360D1" w:rsidRDefault="0083677E" w:rsidP="0083677E">
            <w:pPr>
              <w:pStyle w:val="MDPI42tablebody"/>
            </w:pPr>
            <w:r w:rsidRPr="009360D1">
              <w:t>0.0078</w:t>
            </w:r>
          </w:p>
        </w:tc>
        <w:tc>
          <w:tcPr>
            <w:tcW w:w="830" w:type="dxa"/>
            <w:noWrap/>
            <w:hideMark/>
          </w:tcPr>
          <w:p w14:paraId="5A248B17" w14:textId="77777777" w:rsidR="0083677E" w:rsidRPr="009360D1" w:rsidRDefault="0083677E" w:rsidP="0083677E">
            <w:pPr>
              <w:pStyle w:val="MDPI42tablebody"/>
            </w:pPr>
            <w:r w:rsidRPr="009360D1">
              <w:t>0.0116</w:t>
            </w:r>
          </w:p>
        </w:tc>
        <w:tc>
          <w:tcPr>
            <w:tcW w:w="1006" w:type="dxa"/>
            <w:noWrap/>
            <w:hideMark/>
          </w:tcPr>
          <w:p w14:paraId="46F8E425" w14:textId="77777777" w:rsidR="0083677E" w:rsidRPr="009360D1" w:rsidRDefault="0083677E" w:rsidP="0083677E">
            <w:pPr>
              <w:pStyle w:val="MDPI42tablebody"/>
            </w:pPr>
            <w:r w:rsidRPr="009360D1">
              <w:t>0.0041</w:t>
            </w:r>
          </w:p>
        </w:tc>
        <w:tc>
          <w:tcPr>
            <w:tcW w:w="837" w:type="dxa"/>
            <w:noWrap/>
            <w:hideMark/>
          </w:tcPr>
          <w:p w14:paraId="555543C5" w14:textId="77777777" w:rsidR="0083677E" w:rsidRPr="009360D1" w:rsidRDefault="0083677E" w:rsidP="0083677E">
            <w:pPr>
              <w:pStyle w:val="MDPI42tablebody"/>
            </w:pPr>
            <w:r w:rsidRPr="009360D1">
              <w:t>0.0081</w:t>
            </w:r>
          </w:p>
        </w:tc>
        <w:tc>
          <w:tcPr>
            <w:tcW w:w="1197" w:type="dxa"/>
            <w:noWrap/>
            <w:hideMark/>
          </w:tcPr>
          <w:p w14:paraId="4315BEB9" w14:textId="77777777" w:rsidR="0083677E" w:rsidRPr="009360D1" w:rsidRDefault="0083677E" w:rsidP="0083677E">
            <w:pPr>
              <w:pStyle w:val="MDPI42tablebody"/>
            </w:pPr>
            <w:r w:rsidRPr="009360D1">
              <w:t>0.0070</w:t>
            </w:r>
          </w:p>
        </w:tc>
      </w:tr>
      <w:tr w:rsidR="0083677E" w:rsidRPr="009360D1" w14:paraId="1CCB0B34" w14:textId="77777777" w:rsidTr="0083677E">
        <w:trPr>
          <w:trHeight w:val="300"/>
        </w:trPr>
        <w:tc>
          <w:tcPr>
            <w:tcW w:w="1798" w:type="dxa"/>
            <w:noWrap/>
            <w:hideMark/>
          </w:tcPr>
          <w:p w14:paraId="79AB7664" w14:textId="77777777" w:rsidR="0083677E" w:rsidRPr="009360D1" w:rsidRDefault="0083677E" w:rsidP="0083677E">
            <w:pPr>
              <w:pStyle w:val="MDPI42tablebody"/>
            </w:pPr>
            <w:r w:rsidRPr="00E95C19">
              <w:rPr>
                <w:i/>
              </w:rPr>
              <w:t>σ</w:t>
            </w:r>
            <w:r w:rsidRPr="00A53A68">
              <w:rPr>
                <w:vertAlign w:val="subscript"/>
              </w:rPr>
              <w:t>ΔX</w:t>
            </w:r>
          </w:p>
        </w:tc>
        <w:tc>
          <w:tcPr>
            <w:tcW w:w="1360" w:type="dxa"/>
            <w:noWrap/>
            <w:hideMark/>
          </w:tcPr>
          <w:p w14:paraId="41E9D224" w14:textId="77777777" w:rsidR="0083677E" w:rsidRPr="009360D1" w:rsidRDefault="0083677E" w:rsidP="0083677E">
            <w:pPr>
              <w:pStyle w:val="MDPI42tablebody"/>
            </w:pPr>
            <w:r w:rsidRPr="009360D1">
              <w:t>pixels</w:t>
            </w:r>
          </w:p>
        </w:tc>
        <w:tc>
          <w:tcPr>
            <w:tcW w:w="1006" w:type="dxa"/>
            <w:noWrap/>
            <w:hideMark/>
          </w:tcPr>
          <w:p w14:paraId="422F73A3" w14:textId="77777777" w:rsidR="0083677E" w:rsidRPr="009360D1" w:rsidRDefault="0083677E" w:rsidP="0083677E">
            <w:pPr>
              <w:pStyle w:val="MDPI42tablebody"/>
            </w:pPr>
            <w:r w:rsidRPr="009360D1">
              <w:t>0.2923</w:t>
            </w:r>
          </w:p>
        </w:tc>
        <w:tc>
          <w:tcPr>
            <w:tcW w:w="830" w:type="dxa"/>
            <w:noWrap/>
            <w:hideMark/>
          </w:tcPr>
          <w:p w14:paraId="317415C6" w14:textId="77777777" w:rsidR="0083677E" w:rsidRPr="009360D1" w:rsidRDefault="0083677E" w:rsidP="0083677E">
            <w:pPr>
              <w:pStyle w:val="MDPI42tablebody"/>
            </w:pPr>
            <w:r w:rsidRPr="009360D1">
              <w:t>0.3025</w:t>
            </w:r>
          </w:p>
        </w:tc>
        <w:tc>
          <w:tcPr>
            <w:tcW w:w="830" w:type="dxa"/>
            <w:noWrap/>
            <w:hideMark/>
          </w:tcPr>
          <w:p w14:paraId="4D741370" w14:textId="77777777" w:rsidR="0083677E" w:rsidRPr="009360D1" w:rsidRDefault="0083677E" w:rsidP="0083677E">
            <w:pPr>
              <w:pStyle w:val="MDPI42tablebody"/>
            </w:pPr>
            <w:r w:rsidRPr="009360D1">
              <w:t>0.2554</w:t>
            </w:r>
          </w:p>
        </w:tc>
        <w:tc>
          <w:tcPr>
            <w:tcW w:w="1006" w:type="dxa"/>
            <w:noWrap/>
            <w:hideMark/>
          </w:tcPr>
          <w:p w14:paraId="791A869A" w14:textId="77777777" w:rsidR="0083677E" w:rsidRPr="009360D1" w:rsidRDefault="0083677E" w:rsidP="0083677E">
            <w:pPr>
              <w:pStyle w:val="MDPI42tablebody"/>
            </w:pPr>
            <w:r w:rsidRPr="009360D1">
              <w:t>0.2941</w:t>
            </w:r>
          </w:p>
        </w:tc>
        <w:tc>
          <w:tcPr>
            <w:tcW w:w="837" w:type="dxa"/>
            <w:noWrap/>
            <w:hideMark/>
          </w:tcPr>
          <w:p w14:paraId="09AAB6C3" w14:textId="77777777" w:rsidR="0083677E" w:rsidRPr="009360D1" w:rsidRDefault="0083677E" w:rsidP="0083677E">
            <w:pPr>
              <w:pStyle w:val="MDPI42tablebody"/>
            </w:pPr>
            <w:r w:rsidRPr="009360D1">
              <w:t>0.2823</w:t>
            </w:r>
          </w:p>
        </w:tc>
        <w:tc>
          <w:tcPr>
            <w:tcW w:w="1197" w:type="dxa"/>
            <w:noWrap/>
            <w:hideMark/>
          </w:tcPr>
          <w:p w14:paraId="75321135" w14:textId="77777777" w:rsidR="0083677E" w:rsidRPr="009360D1" w:rsidRDefault="0083677E" w:rsidP="0083677E">
            <w:pPr>
              <w:pStyle w:val="MDPI42tablebody"/>
            </w:pPr>
            <w:r w:rsidRPr="009360D1">
              <w:t>0.2853</w:t>
            </w:r>
          </w:p>
        </w:tc>
      </w:tr>
      <w:tr w:rsidR="0083677E" w:rsidRPr="009360D1" w14:paraId="18C70527" w14:textId="77777777" w:rsidTr="0083677E">
        <w:trPr>
          <w:trHeight w:val="300"/>
        </w:trPr>
        <w:tc>
          <w:tcPr>
            <w:tcW w:w="1798" w:type="dxa"/>
            <w:noWrap/>
            <w:hideMark/>
          </w:tcPr>
          <w:p w14:paraId="34798190" w14:textId="77777777" w:rsidR="0083677E" w:rsidRPr="009360D1" w:rsidRDefault="0083677E" w:rsidP="0083677E">
            <w:pPr>
              <w:pStyle w:val="MDPI42tablebody"/>
            </w:pPr>
            <w:r w:rsidRPr="00E95C19">
              <w:rPr>
                <w:i/>
              </w:rPr>
              <w:t>σ</w:t>
            </w:r>
            <w:r w:rsidRPr="00A53A68">
              <w:rPr>
                <w:vertAlign w:val="subscript"/>
              </w:rPr>
              <w:t>ΔY</w:t>
            </w:r>
          </w:p>
        </w:tc>
        <w:tc>
          <w:tcPr>
            <w:tcW w:w="1360" w:type="dxa"/>
            <w:noWrap/>
            <w:hideMark/>
          </w:tcPr>
          <w:p w14:paraId="346C4994" w14:textId="77777777" w:rsidR="0083677E" w:rsidRPr="009360D1" w:rsidRDefault="0083677E" w:rsidP="0083677E">
            <w:pPr>
              <w:pStyle w:val="MDPI42tablebody"/>
            </w:pPr>
            <w:r w:rsidRPr="009360D1">
              <w:t>pixels</w:t>
            </w:r>
          </w:p>
        </w:tc>
        <w:tc>
          <w:tcPr>
            <w:tcW w:w="1006" w:type="dxa"/>
            <w:noWrap/>
            <w:hideMark/>
          </w:tcPr>
          <w:p w14:paraId="394F8B8E" w14:textId="77777777" w:rsidR="0083677E" w:rsidRPr="009360D1" w:rsidRDefault="0083677E" w:rsidP="0083677E">
            <w:pPr>
              <w:pStyle w:val="MDPI42tablebody"/>
            </w:pPr>
            <w:r w:rsidRPr="009360D1">
              <w:t>0.2876</w:t>
            </w:r>
          </w:p>
        </w:tc>
        <w:tc>
          <w:tcPr>
            <w:tcW w:w="830" w:type="dxa"/>
            <w:noWrap/>
            <w:hideMark/>
          </w:tcPr>
          <w:p w14:paraId="3BA9A9CB" w14:textId="77777777" w:rsidR="0083677E" w:rsidRPr="009360D1" w:rsidRDefault="0083677E" w:rsidP="0083677E">
            <w:pPr>
              <w:pStyle w:val="MDPI42tablebody"/>
            </w:pPr>
            <w:r w:rsidRPr="009360D1">
              <w:t>0.2786</w:t>
            </w:r>
          </w:p>
        </w:tc>
        <w:tc>
          <w:tcPr>
            <w:tcW w:w="830" w:type="dxa"/>
            <w:noWrap/>
            <w:hideMark/>
          </w:tcPr>
          <w:p w14:paraId="76E3971A" w14:textId="77777777" w:rsidR="0083677E" w:rsidRPr="009360D1" w:rsidRDefault="0083677E" w:rsidP="0083677E">
            <w:pPr>
              <w:pStyle w:val="MDPI42tablebody"/>
            </w:pPr>
            <w:r w:rsidRPr="009360D1">
              <w:t>0.2674</w:t>
            </w:r>
          </w:p>
        </w:tc>
        <w:tc>
          <w:tcPr>
            <w:tcW w:w="1006" w:type="dxa"/>
            <w:noWrap/>
            <w:hideMark/>
          </w:tcPr>
          <w:p w14:paraId="1428AFCB" w14:textId="77777777" w:rsidR="0083677E" w:rsidRPr="009360D1" w:rsidRDefault="0083677E" w:rsidP="0083677E">
            <w:pPr>
              <w:pStyle w:val="MDPI42tablebody"/>
            </w:pPr>
            <w:r w:rsidRPr="009360D1">
              <w:t>0.2655</w:t>
            </w:r>
          </w:p>
        </w:tc>
        <w:tc>
          <w:tcPr>
            <w:tcW w:w="837" w:type="dxa"/>
            <w:noWrap/>
            <w:hideMark/>
          </w:tcPr>
          <w:p w14:paraId="77ECAF39" w14:textId="77777777" w:rsidR="0083677E" w:rsidRPr="009360D1" w:rsidRDefault="0083677E" w:rsidP="0083677E">
            <w:pPr>
              <w:pStyle w:val="MDPI42tablebody"/>
            </w:pPr>
            <w:r w:rsidRPr="009360D1">
              <w:t>0.2945</w:t>
            </w:r>
          </w:p>
        </w:tc>
        <w:tc>
          <w:tcPr>
            <w:tcW w:w="1197" w:type="dxa"/>
            <w:noWrap/>
            <w:hideMark/>
          </w:tcPr>
          <w:p w14:paraId="4E0B0B8D" w14:textId="77777777" w:rsidR="0083677E" w:rsidRPr="009360D1" w:rsidRDefault="0083677E" w:rsidP="0083677E">
            <w:pPr>
              <w:pStyle w:val="MDPI42tablebody"/>
            </w:pPr>
            <w:r w:rsidRPr="009360D1">
              <w:t>0.2787</w:t>
            </w:r>
          </w:p>
        </w:tc>
      </w:tr>
      <w:tr w:rsidR="0083677E" w:rsidRPr="009360D1" w14:paraId="018224DA" w14:textId="77777777" w:rsidTr="0083677E">
        <w:trPr>
          <w:trHeight w:val="300"/>
        </w:trPr>
        <w:tc>
          <w:tcPr>
            <w:tcW w:w="1798" w:type="dxa"/>
            <w:noWrap/>
            <w:hideMark/>
          </w:tcPr>
          <w:p w14:paraId="261D7659" w14:textId="77777777" w:rsidR="0083677E" w:rsidRPr="009360D1" w:rsidRDefault="0083677E" w:rsidP="0083677E">
            <w:pPr>
              <w:pStyle w:val="MDPI42tablebody"/>
            </w:pPr>
            <w:r w:rsidRPr="00E95C19">
              <w:rPr>
                <w:i/>
              </w:rPr>
              <w:t>RMSE</w:t>
            </w:r>
            <w:r w:rsidRPr="00A53A68">
              <w:rPr>
                <w:vertAlign w:val="subscript"/>
              </w:rPr>
              <w:t>ΔX</w:t>
            </w:r>
          </w:p>
        </w:tc>
        <w:tc>
          <w:tcPr>
            <w:tcW w:w="1360" w:type="dxa"/>
            <w:noWrap/>
            <w:hideMark/>
          </w:tcPr>
          <w:p w14:paraId="5351EB41" w14:textId="77777777" w:rsidR="0083677E" w:rsidRPr="009360D1" w:rsidRDefault="0083677E" w:rsidP="0083677E">
            <w:pPr>
              <w:pStyle w:val="MDPI42tablebody"/>
            </w:pPr>
            <w:r w:rsidRPr="009360D1">
              <w:t>pixels</w:t>
            </w:r>
          </w:p>
        </w:tc>
        <w:tc>
          <w:tcPr>
            <w:tcW w:w="1006" w:type="dxa"/>
            <w:noWrap/>
            <w:hideMark/>
          </w:tcPr>
          <w:p w14:paraId="08BAFBED" w14:textId="77777777" w:rsidR="0083677E" w:rsidRPr="009360D1" w:rsidRDefault="0083677E" w:rsidP="0083677E">
            <w:pPr>
              <w:pStyle w:val="MDPI42tablebody"/>
            </w:pPr>
            <w:r w:rsidRPr="009360D1">
              <w:t>0.2925</w:t>
            </w:r>
          </w:p>
        </w:tc>
        <w:tc>
          <w:tcPr>
            <w:tcW w:w="830" w:type="dxa"/>
            <w:noWrap/>
            <w:hideMark/>
          </w:tcPr>
          <w:p w14:paraId="085F6860" w14:textId="77777777" w:rsidR="0083677E" w:rsidRPr="009360D1" w:rsidRDefault="0083677E" w:rsidP="0083677E">
            <w:pPr>
              <w:pStyle w:val="MDPI42tablebody"/>
            </w:pPr>
            <w:r w:rsidRPr="009360D1">
              <w:t>0.3025</w:t>
            </w:r>
          </w:p>
        </w:tc>
        <w:tc>
          <w:tcPr>
            <w:tcW w:w="830" w:type="dxa"/>
            <w:noWrap/>
            <w:hideMark/>
          </w:tcPr>
          <w:p w14:paraId="4F33E3F8" w14:textId="77777777" w:rsidR="0083677E" w:rsidRPr="009360D1" w:rsidRDefault="0083677E" w:rsidP="0083677E">
            <w:pPr>
              <w:pStyle w:val="MDPI42tablebody"/>
            </w:pPr>
            <w:r w:rsidRPr="009360D1">
              <w:t>0.2554</w:t>
            </w:r>
          </w:p>
        </w:tc>
        <w:tc>
          <w:tcPr>
            <w:tcW w:w="1006" w:type="dxa"/>
            <w:noWrap/>
            <w:hideMark/>
          </w:tcPr>
          <w:p w14:paraId="14BD8AAC" w14:textId="77777777" w:rsidR="0083677E" w:rsidRPr="009360D1" w:rsidRDefault="0083677E" w:rsidP="0083677E">
            <w:pPr>
              <w:pStyle w:val="MDPI42tablebody"/>
            </w:pPr>
            <w:r w:rsidRPr="009360D1">
              <w:t>0.2941</w:t>
            </w:r>
          </w:p>
        </w:tc>
        <w:tc>
          <w:tcPr>
            <w:tcW w:w="837" w:type="dxa"/>
            <w:noWrap/>
            <w:hideMark/>
          </w:tcPr>
          <w:p w14:paraId="467D9956" w14:textId="77777777" w:rsidR="0083677E" w:rsidRPr="009360D1" w:rsidRDefault="0083677E" w:rsidP="0083677E">
            <w:pPr>
              <w:pStyle w:val="MDPI42tablebody"/>
            </w:pPr>
            <w:r w:rsidRPr="009360D1">
              <w:t>0.2823</w:t>
            </w:r>
          </w:p>
        </w:tc>
        <w:tc>
          <w:tcPr>
            <w:tcW w:w="1197" w:type="dxa"/>
            <w:noWrap/>
            <w:hideMark/>
          </w:tcPr>
          <w:p w14:paraId="5B706290" w14:textId="77777777" w:rsidR="0083677E" w:rsidRPr="009360D1" w:rsidRDefault="0083677E" w:rsidP="0083677E">
            <w:pPr>
              <w:pStyle w:val="MDPI42tablebody"/>
            </w:pPr>
            <w:r w:rsidRPr="009360D1">
              <w:t>0.2854</w:t>
            </w:r>
          </w:p>
        </w:tc>
      </w:tr>
      <w:tr w:rsidR="0083677E" w:rsidRPr="009360D1" w14:paraId="75B2F996" w14:textId="77777777" w:rsidTr="0083677E">
        <w:trPr>
          <w:trHeight w:val="300"/>
        </w:trPr>
        <w:tc>
          <w:tcPr>
            <w:tcW w:w="1798" w:type="dxa"/>
            <w:noWrap/>
            <w:hideMark/>
          </w:tcPr>
          <w:p w14:paraId="78CC804E" w14:textId="77777777" w:rsidR="0083677E" w:rsidRPr="009360D1" w:rsidRDefault="0083677E" w:rsidP="0083677E">
            <w:pPr>
              <w:pStyle w:val="MDPI42tablebody"/>
            </w:pPr>
            <w:r w:rsidRPr="00E95C19">
              <w:rPr>
                <w:i/>
              </w:rPr>
              <w:t>RMSE</w:t>
            </w:r>
            <w:r w:rsidRPr="00A53A68">
              <w:rPr>
                <w:vertAlign w:val="subscript"/>
              </w:rPr>
              <w:t>ΔY</w:t>
            </w:r>
          </w:p>
        </w:tc>
        <w:tc>
          <w:tcPr>
            <w:tcW w:w="1360" w:type="dxa"/>
            <w:noWrap/>
            <w:hideMark/>
          </w:tcPr>
          <w:p w14:paraId="58632A9E" w14:textId="77777777" w:rsidR="0083677E" w:rsidRPr="009360D1" w:rsidRDefault="0083677E" w:rsidP="0083677E">
            <w:pPr>
              <w:pStyle w:val="MDPI42tablebody"/>
            </w:pPr>
            <w:r w:rsidRPr="009360D1">
              <w:t>pixels</w:t>
            </w:r>
          </w:p>
        </w:tc>
        <w:tc>
          <w:tcPr>
            <w:tcW w:w="1006" w:type="dxa"/>
            <w:noWrap/>
            <w:hideMark/>
          </w:tcPr>
          <w:p w14:paraId="6F66E58F" w14:textId="77777777" w:rsidR="0083677E" w:rsidRPr="009360D1" w:rsidRDefault="0083677E" w:rsidP="0083677E">
            <w:pPr>
              <w:pStyle w:val="MDPI42tablebody"/>
            </w:pPr>
            <w:r w:rsidRPr="009360D1">
              <w:t>0.2873</w:t>
            </w:r>
          </w:p>
        </w:tc>
        <w:tc>
          <w:tcPr>
            <w:tcW w:w="830" w:type="dxa"/>
            <w:noWrap/>
            <w:hideMark/>
          </w:tcPr>
          <w:p w14:paraId="598189F2" w14:textId="77777777" w:rsidR="0083677E" w:rsidRPr="009360D1" w:rsidRDefault="0083677E" w:rsidP="0083677E">
            <w:pPr>
              <w:pStyle w:val="MDPI42tablebody"/>
            </w:pPr>
            <w:r w:rsidRPr="009360D1">
              <w:t>0.2787</w:t>
            </w:r>
          </w:p>
        </w:tc>
        <w:tc>
          <w:tcPr>
            <w:tcW w:w="830" w:type="dxa"/>
            <w:noWrap/>
            <w:hideMark/>
          </w:tcPr>
          <w:p w14:paraId="5995F170" w14:textId="77777777" w:rsidR="0083677E" w:rsidRPr="009360D1" w:rsidRDefault="0083677E" w:rsidP="0083677E">
            <w:pPr>
              <w:pStyle w:val="MDPI42tablebody"/>
            </w:pPr>
            <w:r w:rsidRPr="009360D1">
              <w:t>0.2676</w:t>
            </w:r>
          </w:p>
        </w:tc>
        <w:tc>
          <w:tcPr>
            <w:tcW w:w="1006" w:type="dxa"/>
            <w:noWrap/>
            <w:hideMark/>
          </w:tcPr>
          <w:p w14:paraId="685C3E6F" w14:textId="77777777" w:rsidR="0083677E" w:rsidRPr="009360D1" w:rsidRDefault="0083677E" w:rsidP="0083677E">
            <w:pPr>
              <w:pStyle w:val="MDPI42tablebody"/>
            </w:pPr>
            <w:r w:rsidRPr="009360D1">
              <w:t>0.2655</w:t>
            </w:r>
          </w:p>
        </w:tc>
        <w:tc>
          <w:tcPr>
            <w:tcW w:w="837" w:type="dxa"/>
            <w:noWrap/>
            <w:hideMark/>
          </w:tcPr>
          <w:p w14:paraId="35D425FB" w14:textId="77777777" w:rsidR="0083677E" w:rsidRPr="009360D1" w:rsidRDefault="0083677E" w:rsidP="0083677E">
            <w:pPr>
              <w:pStyle w:val="MDPI42tablebody"/>
            </w:pPr>
            <w:r w:rsidRPr="009360D1">
              <w:t>0.2946</w:t>
            </w:r>
          </w:p>
        </w:tc>
        <w:tc>
          <w:tcPr>
            <w:tcW w:w="1197" w:type="dxa"/>
            <w:noWrap/>
            <w:hideMark/>
          </w:tcPr>
          <w:p w14:paraId="26C1D91D" w14:textId="77777777" w:rsidR="0083677E" w:rsidRPr="009360D1" w:rsidRDefault="0083677E" w:rsidP="0083677E">
            <w:pPr>
              <w:pStyle w:val="MDPI42tablebody"/>
            </w:pPr>
            <w:r w:rsidRPr="009360D1">
              <w:t>0.2787</w:t>
            </w:r>
          </w:p>
        </w:tc>
      </w:tr>
    </w:tbl>
    <w:p w14:paraId="6E1DD757" w14:textId="51D2F33D" w:rsidR="009E6536" w:rsidRDefault="009E6536" w:rsidP="00D76B98">
      <w:pPr>
        <w:pStyle w:val="MDPI21heading1"/>
        <w:rPr>
          <w:b w:val="0"/>
        </w:rPr>
      </w:pPr>
      <w:r w:rsidRPr="009E6536">
        <w:rPr>
          <w:b w:val="0"/>
        </w:rPr>
        <w:t xml:space="preserve">Although the bias and standard deviation </w:t>
      </w:r>
      <w:r w:rsidR="006D3358">
        <w:rPr>
          <w:b w:val="0"/>
        </w:rPr>
        <w:t>were</w:t>
      </w:r>
      <w:r w:rsidR="006D3358" w:rsidRPr="009E6536">
        <w:rPr>
          <w:b w:val="0"/>
        </w:rPr>
        <w:t xml:space="preserve"> </w:t>
      </w:r>
      <w:r w:rsidRPr="009E6536">
        <w:rPr>
          <w:b w:val="0"/>
        </w:rPr>
        <w:t xml:space="preserve">quite small, it </w:t>
      </w:r>
      <w:r w:rsidR="006D3358">
        <w:rPr>
          <w:b w:val="0"/>
        </w:rPr>
        <w:t>was</w:t>
      </w:r>
      <w:r w:rsidR="006D3358" w:rsidRPr="009E6536">
        <w:rPr>
          <w:b w:val="0"/>
        </w:rPr>
        <w:t xml:space="preserve"> </w:t>
      </w:r>
      <w:r w:rsidRPr="009E6536">
        <w:rPr>
          <w:b w:val="0"/>
        </w:rPr>
        <w:t xml:space="preserve">of interest to go a step further and determine </w:t>
      </w:r>
      <w:r w:rsidR="00FA5952">
        <w:rPr>
          <w:b w:val="0"/>
        </w:rPr>
        <w:t>the extent to which</w:t>
      </w:r>
      <w:r w:rsidRPr="009E6536">
        <w:rPr>
          <w:b w:val="0"/>
        </w:rPr>
        <w:t xml:space="preserve"> the small errors </w:t>
      </w:r>
      <w:r w:rsidR="006D3358">
        <w:rPr>
          <w:b w:val="0"/>
        </w:rPr>
        <w:t>were</w:t>
      </w:r>
      <w:r w:rsidR="006D3358" w:rsidRPr="009E6536">
        <w:rPr>
          <w:b w:val="0"/>
        </w:rPr>
        <w:t xml:space="preserve"> </w:t>
      </w:r>
      <w:r w:rsidRPr="009E6536">
        <w:rPr>
          <w:b w:val="0"/>
        </w:rPr>
        <w:t xml:space="preserve">attributable to the Harris corner detector, rather than the render engine. To this end, an additional test was performed using 1000 simulated checkerboard patterns, generated with random rotations, translations, and skew to create a synthetic image dataset. The known coordinates of the corners were compared to the coordinates calculated with the Harris Corner feature detector, </w:t>
      </w:r>
      <w:r w:rsidR="0023085C">
        <w:rPr>
          <w:b w:val="0"/>
        </w:rPr>
        <w:t>producing the results</w:t>
      </w:r>
      <w:r w:rsidRPr="009E6536">
        <w:rPr>
          <w:b w:val="0"/>
        </w:rPr>
        <w:t xml:space="preserve"> shown in Table 3. The variance from synthetic </w:t>
      </w:r>
      <w:r w:rsidR="00747E83">
        <w:rPr>
          <w:b w:val="0"/>
        </w:rPr>
        <w:t>imagery dataset</w:t>
      </w:r>
      <w:r w:rsidRPr="009E6536">
        <w:rPr>
          <w:b w:val="0"/>
        </w:rPr>
        <w:t xml:space="preserve"> </w:t>
      </w:r>
      <w:r w:rsidR="0023085C">
        <w:rPr>
          <w:b w:val="0"/>
        </w:rPr>
        <w:t>was found to account</w:t>
      </w:r>
      <w:r w:rsidR="0023085C" w:rsidRPr="009E6536">
        <w:rPr>
          <w:b w:val="0"/>
        </w:rPr>
        <w:t xml:space="preserve"> </w:t>
      </w:r>
      <w:r w:rsidRPr="009E6536">
        <w:rPr>
          <w:b w:val="0"/>
        </w:rPr>
        <w:t>for approximately 75% of the variance in the Blender simulations. The remaining ~</w:t>
      </w:r>
      <w:r w:rsidR="005078D0" w:rsidRPr="009E6536">
        <w:rPr>
          <w:b w:val="0"/>
        </w:rPr>
        <w:t>0.07-pixel</w:t>
      </w:r>
      <w:r w:rsidRPr="009E6536">
        <w:rPr>
          <w:b w:val="0"/>
        </w:rPr>
        <w:t xml:space="preserve"> </w:t>
      </w:r>
      <w:r w:rsidR="00747E83">
        <w:rPr>
          <w:b w:val="0"/>
        </w:rPr>
        <w:t xml:space="preserve">variance </w:t>
      </w:r>
      <w:r w:rsidRPr="009E6536">
        <w:rPr>
          <w:b w:val="0"/>
        </w:rPr>
        <w:t xml:space="preserve">could be attributed to mixed pixels in the Blender simulation, antialiasing effects in the Blender simulation, or simply an amount of variability that was not fully encompassed with the </w:t>
      </w:r>
      <w:r w:rsidR="008D34E8">
        <w:rPr>
          <w:b w:val="0"/>
        </w:rPr>
        <w:t xml:space="preserve">various </w:t>
      </w:r>
      <w:r w:rsidRPr="009E6536">
        <w:rPr>
          <w:b w:val="0"/>
        </w:rPr>
        <w:t>affine transformation</w:t>
      </w:r>
      <w:r w:rsidR="0023085C">
        <w:rPr>
          <w:b w:val="0"/>
        </w:rPr>
        <w:t>s</w:t>
      </w:r>
      <w:r w:rsidRPr="009E6536">
        <w:rPr>
          <w:b w:val="0"/>
        </w:rPr>
        <w:t xml:space="preserve"> that </w:t>
      </w:r>
      <w:r w:rsidR="008D34E8">
        <w:rPr>
          <w:b w:val="0"/>
        </w:rPr>
        <w:t>were</w:t>
      </w:r>
      <w:r w:rsidR="008D34E8" w:rsidRPr="009E6536">
        <w:rPr>
          <w:b w:val="0"/>
        </w:rPr>
        <w:t xml:space="preserve"> </w:t>
      </w:r>
      <w:r w:rsidRPr="009E6536">
        <w:rPr>
          <w:b w:val="0"/>
        </w:rPr>
        <w:t>applied to the synthetic imagery. For this experimentation, this level of accuracy was deemed acceptable, as errors being investigated are likely to be at least an order of magnitude larger.</w:t>
      </w:r>
    </w:p>
    <w:p w14:paraId="35BB7AFC" w14:textId="20BAD05C" w:rsidR="0083677E" w:rsidRPr="0083677E" w:rsidRDefault="0083677E" w:rsidP="0083677E">
      <w:pPr>
        <w:pStyle w:val="MDPI41tablecaption"/>
        <w:jc w:val="center"/>
      </w:pPr>
      <w:r w:rsidRPr="00706F48">
        <w:rPr>
          <w:b/>
        </w:rPr>
        <w:t xml:space="preserve">Table </w:t>
      </w:r>
      <w:del w:id="62" w:author="Richie" w:date="2017-04-12T15:51:00Z">
        <w:r w:rsidRPr="00706F48" w:rsidDel="0056327E">
          <w:rPr>
            <w:b/>
          </w:rPr>
          <w:delText>1</w:delText>
        </w:r>
      </w:del>
      <w:ins w:id="63" w:author="Richie" w:date="2017-04-12T15:51:00Z">
        <w:r w:rsidR="0056327E">
          <w:rPr>
            <w:b/>
          </w:rPr>
          <w:t>3</w:t>
        </w:r>
      </w:ins>
      <w:r w:rsidRPr="00706F48">
        <w:rPr>
          <w:b/>
        </w:rPr>
        <w:t>.</w:t>
      </w:r>
      <w:r w:rsidRPr="00706F48">
        <w:t xml:space="preserve"> </w:t>
      </w:r>
      <w:r w:rsidRPr="0083677E">
        <w:t>A series of checkerboard patterns are generated and then warped in MATLAB using an affine transform before extracting the Harris corner point in order to determine the accuracy of the Harris corner point detection</w:t>
      </w:r>
      <w:r w:rsidR="008D34E8">
        <w:t xml:space="preserve"> algorithm</w:t>
      </w:r>
      <w:r w:rsidRPr="0083677E">
        <w:t>.</w:t>
      </w:r>
      <w:r w:rsidR="00C84BFC">
        <w:t xml:space="preserve"> </w:t>
      </w:r>
      <w:r w:rsidRPr="0083677E">
        <w:t xml:space="preserve">The </w:t>
      </w:r>
      <w:r w:rsidR="00C278B9">
        <w:t>results indicate</w:t>
      </w:r>
      <w:r w:rsidRPr="0083677E">
        <w:t xml:space="preserve"> that the Harris corner detector accounts for approximately 75% of the </w:t>
      </w:r>
      <w:r w:rsidR="00C278B9">
        <w:t>variance shown</w:t>
      </w:r>
      <w:r w:rsidRPr="0083677E">
        <w:t xml:space="preserve"> in Table 2.</w:t>
      </w:r>
    </w:p>
    <w:tbl>
      <w:tblPr>
        <w:tblStyle w:val="Mdeck5tablebodythreelines"/>
        <w:tblW w:w="9752" w:type="dxa"/>
        <w:tblLook w:val="04A0" w:firstRow="1" w:lastRow="0" w:firstColumn="1" w:lastColumn="0" w:noHBand="0" w:noVBand="1"/>
      </w:tblPr>
      <w:tblGrid>
        <w:gridCol w:w="1941"/>
        <w:gridCol w:w="1885"/>
        <w:gridCol w:w="935"/>
        <w:gridCol w:w="935"/>
        <w:gridCol w:w="873"/>
        <w:gridCol w:w="873"/>
        <w:gridCol w:w="1190"/>
        <w:gridCol w:w="1120"/>
      </w:tblGrid>
      <w:tr w:rsidR="0083677E" w:rsidRPr="004804E4" w14:paraId="64C1608D" w14:textId="77777777" w:rsidTr="0083677E">
        <w:trPr>
          <w:cnfStyle w:val="100000000000" w:firstRow="1" w:lastRow="0" w:firstColumn="0" w:lastColumn="0" w:oddVBand="0" w:evenVBand="0" w:oddHBand="0" w:evenHBand="0" w:firstRowFirstColumn="0" w:firstRowLastColumn="0" w:lastRowFirstColumn="0" w:lastRowLastColumn="0"/>
          <w:trHeight w:val="300"/>
        </w:trPr>
        <w:tc>
          <w:tcPr>
            <w:tcW w:w="1941" w:type="dxa"/>
            <w:noWrap/>
            <w:hideMark/>
          </w:tcPr>
          <w:p w14:paraId="7469DBD4" w14:textId="77777777" w:rsidR="0083677E" w:rsidRPr="004804E4" w:rsidRDefault="0083677E" w:rsidP="0083677E">
            <w:pPr>
              <w:pStyle w:val="MDPI42tablebody"/>
            </w:pPr>
          </w:p>
        </w:tc>
        <w:tc>
          <w:tcPr>
            <w:tcW w:w="1885" w:type="dxa"/>
            <w:noWrap/>
            <w:hideMark/>
          </w:tcPr>
          <w:p w14:paraId="1C233C65" w14:textId="77777777" w:rsidR="0083677E" w:rsidRPr="004804E4" w:rsidRDefault="0083677E" w:rsidP="0083677E">
            <w:pPr>
              <w:pStyle w:val="MDPI42tablebody"/>
              <w:rPr>
                <w:rFonts w:ascii="Calibri" w:hAnsi="Calibri" w:cs="Calibri"/>
              </w:rPr>
            </w:pPr>
            <w:r w:rsidRPr="004804E4">
              <w:rPr>
                <w:rFonts w:ascii="Calibri" w:hAnsi="Calibri" w:cs="Calibri"/>
              </w:rPr>
              <w:t>Correspondences</w:t>
            </w:r>
          </w:p>
        </w:tc>
        <w:tc>
          <w:tcPr>
            <w:tcW w:w="935" w:type="dxa"/>
            <w:noWrap/>
            <w:hideMark/>
          </w:tcPr>
          <w:p w14:paraId="0ED0A338"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ΔX</w:t>
            </w:r>
          </w:p>
        </w:tc>
        <w:tc>
          <w:tcPr>
            <w:tcW w:w="935" w:type="dxa"/>
            <w:noWrap/>
            <w:hideMark/>
          </w:tcPr>
          <w:p w14:paraId="75125B7B" w14:textId="77777777" w:rsidR="0083677E" w:rsidRPr="004804E4" w:rsidRDefault="0083677E" w:rsidP="0083677E">
            <w:pPr>
              <w:pStyle w:val="MDPI42tablebody"/>
              <w:rPr>
                <w:rFonts w:ascii="Calibri" w:hAnsi="Calibri" w:cs="Calibri"/>
              </w:rPr>
            </w:pPr>
            <w:r w:rsidRPr="00E95C19">
              <w:rPr>
                <w:rFonts w:ascii="Calibri" w:hAnsi="Calibri" w:cs="Calibri"/>
                <w:i/>
              </w:rPr>
              <w:t>μ</w:t>
            </w:r>
            <w:r w:rsidRPr="00E95C19">
              <w:rPr>
                <w:rFonts w:ascii="Calibri" w:hAnsi="Calibri" w:cs="Calibri"/>
                <w:vertAlign w:val="subscript"/>
              </w:rPr>
              <w:t>ΔY</w:t>
            </w:r>
          </w:p>
        </w:tc>
        <w:tc>
          <w:tcPr>
            <w:tcW w:w="873" w:type="dxa"/>
            <w:noWrap/>
            <w:hideMark/>
          </w:tcPr>
          <w:p w14:paraId="5C4C6A1A" w14:textId="170A2511"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ΔX</w:t>
            </w:r>
          </w:p>
        </w:tc>
        <w:tc>
          <w:tcPr>
            <w:tcW w:w="873" w:type="dxa"/>
            <w:noWrap/>
            <w:hideMark/>
          </w:tcPr>
          <w:p w14:paraId="7A8F615A" w14:textId="65647B1F" w:rsidR="0083677E" w:rsidRPr="004804E4" w:rsidRDefault="0083677E">
            <w:pPr>
              <w:pStyle w:val="MDPI42tablebody"/>
              <w:rPr>
                <w:rFonts w:ascii="Calibri" w:hAnsi="Calibri" w:cs="Calibri"/>
              </w:rPr>
            </w:pPr>
            <w:r w:rsidRPr="00E95C19">
              <w:rPr>
                <w:rFonts w:ascii="Calibri" w:hAnsi="Calibri" w:cs="Calibri"/>
                <w:i/>
              </w:rPr>
              <w:t>σ</w:t>
            </w:r>
            <w:r w:rsidRPr="00E95C19">
              <w:rPr>
                <w:rFonts w:ascii="Calibri" w:hAnsi="Calibri" w:cs="Calibri"/>
                <w:vertAlign w:val="subscript"/>
              </w:rPr>
              <w:t>ΔY</w:t>
            </w:r>
          </w:p>
        </w:tc>
        <w:tc>
          <w:tcPr>
            <w:tcW w:w="1190" w:type="dxa"/>
            <w:noWrap/>
            <w:hideMark/>
          </w:tcPr>
          <w:p w14:paraId="6996A7D6" w14:textId="2B15EA88"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ΔX</w:t>
            </w:r>
          </w:p>
        </w:tc>
        <w:tc>
          <w:tcPr>
            <w:tcW w:w="1120" w:type="dxa"/>
            <w:noWrap/>
            <w:hideMark/>
          </w:tcPr>
          <w:p w14:paraId="53B1BD8B" w14:textId="524C1A3F" w:rsidR="0083677E" w:rsidRPr="004804E4" w:rsidRDefault="0083677E">
            <w:pPr>
              <w:pStyle w:val="MDPI42tablebody"/>
              <w:rPr>
                <w:rFonts w:ascii="Calibri" w:hAnsi="Calibri" w:cs="Calibri"/>
              </w:rPr>
            </w:pPr>
            <w:r w:rsidRPr="00E95C19">
              <w:rPr>
                <w:rFonts w:ascii="Calibri" w:hAnsi="Calibri" w:cs="Calibri"/>
                <w:i/>
              </w:rPr>
              <w:t>RMSE</w:t>
            </w:r>
            <w:r w:rsidRPr="00E95C19">
              <w:rPr>
                <w:rFonts w:ascii="Calibri" w:hAnsi="Calibri" w:cs="Calibri"/>
                <w:vertAlign w:val="subscript"/>
              </w:rPr>
              <w:t>ΔY</w:t>
            </w:r>
          </w:p>
        </w:tc>
      </w:tr>
      <w:tr w:rsidR="0083677E" w:rsidRPr="004804E4" w14:paraId="66E9E40C" w14:textId="77777777" w:rsidTr="0083677E">
        <w:trPr>
          <w:trHeight w:val="300"/>
        </w:trPr>
        <w:tc>
          <w:tcPr>
            <w:tcW w:w="1941" w:type="dxa"/>
            <w:noWrap/>
            <w:hideMark/>
          </w:tcPr>
          <w:p w14:paraId="69A1E001" w14:textId="77777777" w:rsidR="0083677E" w:rsidRPr="004804E4" w:rsidRDefault="0083677E" w:rsidP="0083677E">
            <w:pPr>
              <w:pStyle w:val="MDPI42tablebody"/>
              <w:rPr>
                <w:rFonts w:ascii="Calibri" w:hAnsi="Calibri" w:cs="Calibri"/>
              </w:rPr>
            </w:pPr>
            <w:r>
              <w:rPr>
                <w:rFonts w:ascii="Calibri" w:hAnsi="Calibri" w:cs="Calibri"/>
              </w:rPr>
              <w:t>Blender Simulations</w:t>
            </w:r>
          </w:p>
        </w:tc>
        <w:tc>
          <w:tcPr>
            <w:tcW w:w="1885" w:type="dxa"/>
            <w:noWrap/>
            <w:hideMark/>
          </w:tcPr>
          <w:p w14:paraId="021B7DF4" w14:textId="77777777" w:rsidR="0083677E" w:rsidRPr="004804E4" w:rsidRDefault="0083677E" w:rsidP="0083677E">
            <w:pPr>
              <w:pStyle w:val="MDPI42tablebody"/>
              <w:rPr>
                <w:rFonts w:ascii="Calibri" w:hAnsi="Calibri" w:cs="Calibri"/>
              </w:rPr>
            </w:pPr>
            <w:r w:rsidRPr="004804E4">
              <w:rPr>
                <w:rFonts w:ascii="Calibri" w:hAnsi="Calibri" w:cs="Calibri"/>
              </w:rPr>
              <w:t>20077</w:t>
            </w:r>
          </w:p>
        </w:tc>
        <w:tc>
          <w:tcPr>
            <w:tcW w:w="935" w:type="dxa"/>
            <w:noWrap/>
            <w:hideMark/>
          </w:tcPr>
          <w:p w14:paraId="73BBA938" w14:textId="77777777" w:rsidR="0083677E" w:rsidRPr="004804E4" w:rsidRDefault="0083677E" w:rsidP="0083677E">
            <w:pPr>
              <w:pStyle w:val="MDPI42tablebody"/>
              <w:rPr>
                <w:rFonts w:ascii="Calibri" w:hAnsi="Calibri" w:cs="Calibri"/>
              </w:rPr>
            </w:pPr>
            <w:r w:rsidRPr="004804E4">
              <w:rPr>
                <w:rFonts w:ascii="Calibri" w:hAnsi="Calibri" w:cs="Calibri"/>
              </w:rPr>
              <w:t>-0.0020</w:t>
            </w:r>
          </w:p>
        </w:tc>
        <w:tc>
          <w:tcPr>
            <w:tcW w:w="935" w:type="dxa"/>
            <w:noWrap/>
            <w:hideMark/>
          </w:tcPr>
          <w:p w14:paraId="0157B04D" w14:textId="77777777" w:rsidR="0083677E" w:rsidRPr="004804E4" w:rsidRDefault="0083677E" w:rsidP="0083677E">
            <w:pPr>
              <w:pStyle w:val="MDPI42tablebody"/>
              <w:rPr>
                <w:rFonts w:ascii="Calibri" w:hAnsi="Calibri" w:cs="Calibri"/>
              </w:rPr>
            </w:pPr>
            <w:r w:rsidRPr="004804E4">
              <w:rPr>
                <w:rFonts w:ascii="Calibri" w:hAnsi="Calibri" w:cs="Calibri"/>
              </w:rPr>
              <w:t>0.0070</w:t>
            </w:r>
          </w:p>
        </w:tc>
        <w:tc>
          <w:tcPr>
            <w:tcW w:w="873" w:type="dxa"/>
            <w:noWrap/>
            <w:hideMark/>
          </w:tcPr>
          <w:p w14:paraId="1C133432" w14:textId="77777777" w:rsidR="0083677E" w:rsidRPr="004804E4" w:rsidRDefault="0083677E" w:rsidP="0083677E">
            <w:pPr>
              <w:pStyle w:val="MDPI42tablebody"/>
              <w:rPr>
                <w:rFonts w:ascii="Calibri" w:hAnsi="Calibri" w:cs="Calibri"/>
              </w:rPr>
            </w:pPr>
            <w:r w:rsidRPr="004804E4">
              <w:rPr>
                <w:rFonts w:ascii="Calibri" w:hAnsi="Calibri" w:cs="Calibri"/>
              </w:rPr>
              <w:t>0.2853</w:t>
            </w:r>
          </w:p>
        </w:tc>
        <w:tc>
          <w:tcPr>
            <w:tcW w:w="873" w:type="dxa"/>
            <w:noWrap/>
            <w:hideMark/>
          </w:tcPr>
          <w:p w14:paraId="27C61AD0"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c>
          <w:tcPr>
            <w:tcW w:w="1190" w:type="dxa"/>
            <w:noWrap/>
            <w:hideMark/>
          </w:tcPr>
          <w:p w14:paraId="75FF68D3" w14:textId="77777777" w:rsidR="0083677E" w:rsidRPr="004804E4" w:rsidRDefault="0083677E" w:rsidP="0083677E">
            <w:pPr>
              <w:pStyle w:val="MDPI42tablebody"/>
              <w:rPr>
                <w:rFonts w:ascii="Calibri" w:hAnsi="Calibri" w:cs="Calibri"/>
              </w:rPr>
            </w:pPr>
            <w:r w:rsidRPr="004804E4">
              <w:rPr>
                <w:rFonts w:ascii="Calibri" w:hAnsi="Calibri" w:cs="Calibri"/>
              </w:rPr>
              <w:t>0.2854</w:t>
            </w:r>
          </w:p>
        </w:tc>
        <w:tc>
          <w:tcPr>
            <w:tcW w:w="1120" w:type="dxa"/>
            <w:noWrap/>
            <w:hideMark/>
          </w:tcPr>
          <w:p w14:paraId="6265653E" w14:textId="77777777" w:rsidR="0083677E" w:rsidRPr="004804E4" w:rsidRDefault="0083677E" w:rsidP="0083677E">
            <w:pPr>
              <w:pStyle w:val="MDPI42tablebody"/>
              <w:rPr>
                <w:rFonts w:ascii="Calibri" w:hAnsi="Calibri" w:cs="Calibri"/>
              </w:rPr>
            </w:pPr>
            <w:r w:rsidRPr="004804E4">
              <w:rPr>
                <w:rFonts w:ascii="Calibri" w:hAnsi="Calibri" w:cs="Calibri"/>
              </w:rPr>
              <w:t>0.2787</w:t>
            </w:r>
          </w:p>
        </w:tc>
      </w:tr>
      <w:tr w:rsidR="0083677E" w:rsidRPr="004804E4" w14:paraId="0D48B229" w14:textId="77777777" w:rsidTr="0083677E">
        <w:trPr>
          <w:trHeight w:val="300"/>
        </w:trPr>
        <w:tc>
          <w:tcPr>
            <w:tcW w:w="1941" w:type="dxa"/>
            <w:noWrap/>
            <w:hideMark/>
          </w:tcPr>
          <w:p w14:paraId="35DE891C" w14:textId="77777777" w:rsidR="0083677E" w:rsidRPr="004804E4" w:rsidRDefault="0083677E" w:rsidP="0083677E">
            <w:pPr>
              <w:pStyle w:val="MDPI42tablebody"/>
              <w:rPr>
                <w:rFonts w:ascii="Calibri" w:hAnsi="Calibri" w:cs="Calibri"/>
              </w:rPr>
            </w:pPr>
            <w:r>
              <w:rPr>
                <w:rFonts w:ascii="Calibri" w:hAnsi="Calibri" w:cs="Calibri"/>
              </w:rPr>
              <w:t>Synthetic Warped</w:t>
            </w:r>
          </w:p>
        </w:tc>
        <w:tc>
          <w:tcPr>
            <w:tcW w:w="1885" w:type="dxa"/>
            <w:noWrap/>
            <w:hideMark/>
          </w:tcPr>
          <w:p w14:paraId="353ECE77" w14:textId="77777777" w:rsidR="0083677E" w:rsidRPr="004804E4" w:rsidRDefault="0083677E" w:rsidP="0083677E">
            <w:pPr>
              <w:pStyle w:val="MDPI42tablebody"/>
              <w:rPr>
                <w:rFonts w:ascii="Calibri" w:hAnsi="Calibri" w:cs="Calibri"/>
              </w:rPr>
            </w:pPr>
            <w:r w:rsidRPr="004804E4">
              <w:rPr>
                <w:rFonts w:ascii="Calibri" w:hAnsi="Calibri" w:cs="Calibri"/>
              </w:rPr>
              <w:t>390204</w:t>
            </w:r>
          </w:p>
        </w:tc>
        <w:tc>
          <w:tcPr>
            <w:tcW w:w="935" w:type="dxa"/>
            <w:noWrap/>
            <w:hideMark/>
          </w:tcPr>
          <w:p w14:paraId="45837629" w14:textId="77777777" w:rsidR="0083677E" w:rsidRPr="004804E4" w:rsidRDefault="0083677E" w:rsidP="0083677E">
            <w:pPr>
              <w:pStyle w:val="MDPI42tablebody"/>
              <w:rPr>
                <w:rFonts w:ascii="Calibri" w:hAnsi="Calibri" w:cs="Calibri"/>
              </w:rPr>
            </w:pPr>
            <w:r w:rsidRPr="004804E4">
              <w:rPr>
                <w:rFonts w:ascii="Calibri" w:hAnsi="Calibri" w:cs="Calibri"/>
              </w:rPr>
              <w:t>-0.0012</w:t>
            </w:r>
          </w:p>
        </w:tc>
        <w:tc>
          <w:tcPr>
            <w:tcW w:w="935" w:type="dxa"/>
            <w:noWrap/>
            <w:hideMark/>
          </w:tcPr>
          <w:p w14:paraId="5F58CEF2" w14:textId="77777777" w:rsidR="0083677E" w:rsidRPr="004804E4" w:rsidRDefault="0083677E" w:rsidP="0083677E">
            <w:pPr>
              <w:pStyle w:val="MDPI42tablebody"/>
              <w:rPr>
                <w:rFonts w:ascii="Calibri" w:hAnsi="Calibri" w:cs="Calibri"/>
              </w:rPr>
            </w:pPr>
            <w:r w:rsidRPr="004804E4">
              <w:rPr>
                <w:rFonts w:ascii="Calibri" w:hAnsi="Calibri" w:cs="Calibri"/>
              </w:rPr>
              <w:t>0.0075</w:t>
            </w:r>
          </w:p>
        </w:tc>
        <w:tc>
          <w:tcPr>
            <w:tcW w:w="873" w:type="dxa"/>
            <w:noWrap/>
            <w:hideMark/>
          </w:tcPr>
          <w:p w14:paraId="6D0801C3"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873" w:type="dxa"/>
            <w:noWrap/>
            <w:hideMark/>
          </w:tcPr>
          <w:p w14:paraId="67388C99" w14:textId="77777777" w:rsidR="0083677E" w:rsidRPr="004804E4" w:rsidRDefault="0083677E" w:rsidP="0083677E">
            <w:pPr>
              <w:pStyle w:val="MDPI42tablebody"/>
              <w:rPr>
                <w:rFonts w:ascii="Calibri" w:hAnsi="Calibri" w:cs="Calibri"/>
              </w:rPr>
            </w:pPr>
            <w:r w:rsidRPr="004804E4">
              <w:rPr>
                <w:rFonts w:ascii="Calibri" w:hAnsi="Calibri" w:cs="Calibri"/>
              </w:rPr>
              <w:t>0.2176</w:t>
            </w:r>
          </w:p>
        </w:tc>
        <w:tc>
          <w:tcPr>
            <w:tcW w:w="1190" w:type="dxa"/>
            <w:noWrap/>
            <w:hideMark/>
          </w:tcPr>
          <w:p w14:paraId="7F76C609" w14:textId="77777777" w:rsidR="0083677E" w:rsidRPr="004804E4" w:rsidRDefault="0083677E" w:rsidP="0083677E">
            <w:pPr>
              <w:pStyle w:val="MDPI42tablebody"/>
              <w:rPr>
                <w:rFonts w:ascii="Calibri" w:hAnsi="Calibri" w:cs="Calibri"/>
              </w:rPr>
            </w:pPr>
            <w:r w:rsidRPr="004804E4">
              <w:rPr>
                <w:rFonts w:ascii="Calibri" w:hAnsi="Calibri" w:cs="Calibri"/>
              </w:rPr>
              <w:t>0.2149</w:t>
            </w:r>
          </w:p>
        </w:tc>
        <w:tc>
          <w:tcPr>
            <w:tcW w:w="1120" w:type="dxa"/>
            <w:noWrap/>
            <w:hideMark/>
          </w:tcPr>
          <w:p w14:paraId="0A983C29" w14:textId="77777777" w:rsidR="0083677E" w:rsidRPr="004804E4" w:rsidRDefault="0083677E" w:rsidP="0083677E">
            <w:pPr>
              <w:pStyle w:val="MDPI42tablebody"/>
              <w:rPr>
                <w:rFonts w:ascii="Calibri" w:hAnsi="Calibri" w:cs="Calibri"/>
              </w:rPr>
            </w:pPr>
            <w:r w:rsidRPr="004804E4">
              <w:rPr>
                <w:rFonts w:ascii="Calibri" w:hAnsi="Calibri" w:cs="Calibri"/>
              </w:rPr>
              <w:t>0.2177</w:t>
            </w:r>
          </w:p>
        </w:tc>
      </w:tr>
      <w:tr w:rsidR="0083677E" w:rsidRPr="004804E4" w14:paraId="107EF68B" w14:textId="77777777" w:rsidTr="0083677E">
        <w:trPr>
          <w:trHeight w:val="300"/>
        </w:trPr>
        <w:tc>
          <w:tcPr>
            <w:tcW w:w="1941" w:type="dxa"/>
            <w:noWrap/>
            <w:hideMark/>
          </w:tcPr>
          <w:p w14:paraId="38E78A63" w14:textId="77777777" w:rsidR="0083677E" w:rsidRPr="004804E4" w:rsidRDefault="0083677E" w:rsidP="0083677E">
            <w:pPr>
              <w:pStyle w:val="MDPI42tablebody"/>
              <w:rPr>
                <w:rFonts w:ascii="Calibri" w:hAnsi="Calibri" w:cs="Calibri"/>
              </w:rPr>
            </w:pPr>
            <w:r w:rsidRPr="004804E4">
              <w:rPr>
                <w:rFonts w:ascii="Calibri" w:hAnsi="Calibri" w:cs="Calibri"/>
              </w:rPr>
              <w:t>Difference</w:t>
            </w:r>
          </w:p>
        </w:tc>
        <w:tc>
          <w:tcPr>
            <w:tcW w:w="1885" w:type="dxa"/>
            <w:noWrap/>
            <w:hideMark/>
          </w:tcPr>
          <w:p w14:paraId="25B4DA59"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26294EC4" w14:textId="77777777" w:rsidR="0083677E" w:rsidRPr="004804E4" w:rsidRDefault="0083677E" w:rsidP="0083677E">
            <w:pPr>
              <w:pStyle w:val="MDPI42tablebody"/>
              <w:rPr>
                <w:rFonts w:ascii="Calibri" w:hAnsi="Calibri" w:cs="Calibri"/>
              </w:rPr>
            </w:pPr>
            <w:r w:rsidRPr="004804E4">
              <w:rPr>
                <w:rFonts w:ascii="Calibri" w:hAnsi="Calibri" w:cs="Calibri"/>
              </w:rPr>
              <w:t>-0.0008</w:t>
            </w:r>
          </w:p>
        </w:tc>
        <w:tc>
          <w:tcPr>
            <w:tcW w:w="935" w:type="dxa"/>
            <w:noWrap/>
            <w:hideMark/>
          </w:tcPr>
          <w:p w14:paraId="19BF8527" w14:textId="77777777" w:rsidR="0083677E" w:rsidRPr="004804E4" w:rsidRDefault="0083677E" w:rsidP="0083677E">
            <w:pPr>
              <w:pStyle w:val="MDPI42tablebody"/>
              <w:rPr>
                <w:rFonts w:ascii="Calibri" w:hAnsi="Calibri" w:cs="Calibri"/>
              </w:rPr>
            </w:pPr>
            <w:r w:rsidRPr="004804E4">
              <w:rPr>
                <w:rFonts w:ascii="Calibri" w:hAnsi="Calibri" w:cs="Calibri"/>
              </w:rPr>
              <w:t>-0.0005</w:t>
            </w:r>
          </w:p>
        </w:tc>
        <w:tc>
          <w:tcPr>
            <w:tcW w:w="873" w:type="dxa"/>
            <w:noWrap/>
            <w:hideMark/>
          </w:tcPr>
          <w:p w14:paraId="6363FBBD" w14:textId="77777777" w:rsidR="0083677E" w:rsidRPr="004804E4" w:rsidRDefault="0083677E" w:rsidP="0083677E">
            <w:pPr>
              <w:pStyle w:val="MDPI42tablebody"/>
              <w:rPr>
                <w:rFonts w:ascii="Calibri" w:hAnsi="Calibri" w:cs="Calibri"/>
              </w:rPr>
            </w:pPr>
            <w:r w:rsidRPr="004804E4">
              <w:rPr>
                <w:rFonts w:ascii="Calibri" w:hAnsi="Calibri" w:cs="Calibri"/>
              </w:rPr>
              <w:t>0.0704</w:t>
            </w:r>
          </w:p>
        </w:tc>
        <w:tc>
          <w:tcPr>
            <w:tcW w:w="873" w:type="dxa"/>
            <w:noWrap/>
            <w:hideMark/>
          </w:tcPr>
          <w:p w14:paraId="0DBD61F2" w14:textId="77777777" w:rsidR="0083677E" w:rsidRPr="004804E4" w:rsidRDefault="0083677E" w:rsidP="0083677E">
            <w:pPr>
              <w:pStyle w:val="MDPI42tablebody"/>
              <w:rPr>
                <w:rFonts w:ascii="Calibri" w:hAnsi="Calibri" w:cs="Calibri"/>
              </w:rPr>
            </w:pPr>
            <w:r w:rsidRPr="004804E4">
              <w:rPr>
                <w:rFonts w:ascii="Calibri" w:hAnsi="Calibri" w:cs="Calibri"/>
              </w:rPr>
              <w:t>0.0611</w:t>
            </w:r>
          </w:p>
        </w:tc>
        <w:tc>
          <w:tcPr>
            <w:tcW w:w="1190" w:type="dxa"/>
            <w:noWrap/>
            <w:hideMark/>
          </w:tcPr>
          <w:p w14:paraId="3563440D" w14:textId="77777777" w:rsidR="0083677E" w:rsidRPr="004804E4" w:rsidRDefault="0083677E" w:rsidP="0083677E">
            <w:pPr>
              <w:pStyle w:val="MDPI42tablebody"/>
              <w:rPr>
                <w:rFonts w:ascii="Calibri" w:hAnsi="Calibri" w:cs="Calibri"/>
              </w:rPr>
            </w:pPr>
            <w:r w:rsidRPr="004804E4">
              <w:rPr>
                <w:rFonts w:ascii="Calibri" w:hAnsi="Calibri" w:cs="Calibri"/>
              </w:rPr>
              <w:t>0.0705</w:t>
            </w:r>
          </w:p>
        </w:tc>
        <w:tc>
          <w:tcPr>
            <w:tcW w:w="1120" w:type="dxa"/>
            <w:noWrap/>
            <w:hideMark/>
          </w:tcPr>
          <w:p w14:paraId="3C3676F9" w14:textId="77777777" w:rsidR="0083677E" w:rsidRPr="004804E4" w:rsidRDefault="0083677E" w:rsidP="0083677E">
            <w:pPr>
              <w:pStyle w:val="MDPI42tablebody"/>
              <w:rPr>
                <w:rFonts w:ascii="Calibri" w:hAnsi="Calibri" w:cs="Calibri"/>
              </w:rPr>
            </w:pPr>
            <w:r w:rsidRPr="004804E4">
              <w:rPr>
                <w:rFonts w:ascii="Calibri" w:hAnsi="Calibri" w:cs="Calibri"/>
              </w:rPr>
              <w:t>0.0610</w:t>
            </w:r>
          </w:p>
        </w:tc>
      </w:tr>
      <w:tr w:rsidR="0083677E" w:rsidRPr="004804E4" w14:paraId="76DD14FB" w14:textId="77777777" w:rsidTr="0083677E">
        <w:trPr>
          <w:trHeight w:val="300"/>
        </w:trPr>
        <w:tc>
          <w:tcPr>
            <w:tcW w:w="1941" w:type="dxa"/>
            <w:noWrap/>
            <w:hideMark/>
          </w:tcPr>
          <w:p w14:paraId="71C4DBEE" w14:textId="77777777" w:rsidR="0083677E" w:rsidRPr="004804E4" w:rsidRDefault="0083677E" w:rsidP="0083677E">
            <w:pPr>
              <w:pStyle w:val="MDPI42tablebody"/>
              <w:rPr>
                <w:rFonts w:ascii="Calibri" w:hAnsi="Calibri" w:cs="Calibri"/>
              </w:rPr>
            </w:pPr>
            <w:r w:rsidRPr="004804E4">
              <w:rPr>
                <w:rFonts w:ascii="Calibri" w:hAnsi="Calibri" w:cs="Calibri"/>
              </w:rPr>
              <w:t>Percent Explained</w:t>
            </w:r>
          </w:p>
        </w:tc>
        <w:tc>
          <w:tcPr>
            <w:tcW w:w="1885" w:type="dxa"/>
            <w:noWrap/>
            <w:hideMark/>
          </w:tcPr>
          <w:p w14:paraId="28362476" w14:textId="77777777" w:rsidR="0083677E" w:rsidRPr="004804E4" w:rsidRDefault="0083677E" w:rsidP="0083677E">
            <w:pPr>
              <w:pStyle w:val="MDPI42tablebody"/>
              <w:rPr>
                <w:rFonts w:ascii="Calibri" w:hAnsi="Calibri" w:cs="Calibri"/>
              </w:rPr>
            </w:pPr>
            <w:r w:rsidRPr="004804E4">
              <w:rPr>
                <w:rFonts w:ascii="Calibri" w:hAnsi="Calibri" w:cs="Calibri"/>
              </w:rPr>
              <w:t>n/a</w:t>
            </w:r>
          </w:p>
        </w:tc>
        <w:tc>
          <w:tcPr>
            <w:tcW w:w="935" w:type="dxa"/>
            <w:noWrap/>
            <w:hideMark/>
          </w:tcPr>
          <w:p w14:paraId="40218507" w14:textId="77777777" w:rsidR="0083677E" w:rsidRPr="004804E4" w:rsidRDefault="0083677E" w:rsidP="0083677E">
            <w:pPr>
              <w:pStyle w:val="MDPI42tablebody"/>
              <w:rPr>
                <w:rFonts w:ascii="Calibri" w:hAnsi="Calibri" w:cs="Calibri"/>
              </w:rPr>
            </w:pPr>
            <w:r w:rsidRPr="004804E4">
              <w:rPr>
                <w:rFonts w:ascii="Calibri" w:hAnsi="Calibri" w:cs="Calibri"/>
              </w:rPr>
              <w:t>60%</w:t>
            </w:r>
          </w:p>
        </w:tc>
        <w:tc>
          <w:tcPr>
            <w:tcW w:w="935" w:type="dxa"/>
            <w:noWrap/>
            <w:hideMark/>
          </w:tcPr>
          <w:p w14:paraId="60F9464B" w14:textId="77777777" w:rsidR="0083677E" w:rsidRPr="004804E4" w:rsidRDefault="0083677E" w:rsidP="0083677E">
            <w:pPr>
              <w:pStyle w:val="MDPI42tablebody"/>
              <w:rPr>
                <w:rFonts w:ascii="Calibri" w:hAnsi="Calibri" w:cs="Calibri"/>
              </w:rPr>
            </w:pPr>
            <w:r w:rsidRPr="004804E4">
              <w:rPr>
                <w:rFonts w:ascii="Calibri" w:hAnsi="Calibri" w:cs="Calibri"/>
              </w:rPr>
              <w:t>107%</w:t>
            </w:r>
          </w:p>
        </w:tc>
        <w:tc>
          <w:tcPr>
            <w:tcW w:w="873" w:type="dxa"/>
            <w:noWrap/>
            <w:hideMark/>
          </w:tcPr>
          <w:p w14:paraId="560A8289"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873" w:type="dxa"/>
            <w:noWrap/>
            <w:hideMark/>
          </w:tcPr>
          <w:p w14:paraId="6C3EB30F" w14:textId="77777777" w:rsidR="0083677E" w:rsidRPr="004804E4" w:rsidRDefault="0083677E" w:rsidP="0083677E">
            <w:pPr>
              <w:pStyle w:val="MDPI42tablebody"/>
              <w:rPr>
                <w:rFonts w:ascii="Calibri" w:hAnsi="Calibri" w:cs="Calibri"/>
              </w:rPr>
            </w:pPr>
            <w:r w:rsidRPr="004804E4">
              <w:rPr>
                <w:rFonts w:ascii="Calibri" w:hAnsi="Calibri" w:cs="Calibri"/>
              </w:rPr>
              <w:t>78%</w:t>
            </w:r>
          </w:p>
        </w:tc>
        <w:tc>
          <w:tcPr>
            <w:tcW w:w="1190" w:type="dxa"/>
            <w:noWrap/>
            <w:hideMark/>
          </w:tcPr>
          <w:p w14:paraId="3C6838DE" w14:textId="77777777" w:rsidR="0083677E" w:rsidRPr="004804E4" w:rsidRDefault="0083677E" w:rsidP="0083677E">
            <w:pPr>
              <w:pStyle w:val="MDPI42tablebody"/>
              <w:rPr>
                <w:rFonts w:ascii="Calibri" w:hAnsi="Calibri" w:cs="Calibri"/>
              </w:rPr>
            </w:pPr>
            <w:r w:rsidRPr="004804E4">
              <w:rPr>
                <w:rFonts w:ascii="Calibri" w:hAnsi="Calibri" w:cs="Calibri"/>
              </w:rPr>
              <w:t>75%</w:t>
            </w:r>
          </w:p>
        </w:tc>
        <w:tc>
          <w:tcPr>
            <w:tcW w:w="1120" w:type="dxa"/>
            <w:noWrap/>
            <w:hideMark/>
          </w:tcPr>
          <w:p w14:paraId="055A5E37" w14:textId="77777777" w:rsidR="0083677E" w:rsidRPr="004804E4" w:rsidRDefault="0083677E" w:rsidP="0083677E">
            <w:pPr>
              <w:pStyle w:val="MDPI42tablebody"/>
              <w:rPr>
                <w:rFonts w:ascii="Calibri" w:hAnsi="Calibri" w:cs="Calibri"/>
              </w:rPr>
            </w:pPr>
            <w:r w:rsidRPr="004804E4">
              <w:rPr>
                <w:rFonts w:ascii="Calibri" w:hAnsi="Calibri" w:cs="Calibri"/>
              </w:rPr>
              <w:t>78%</w:t>
            </w:r>
          </w:p>
        </w:tc>
      </w:tr>
    </w:tbl>
    <w:p w14:paraId="1A7AD972" w14:textId="77777777" w:rsidR="00C17CCE" w:rsidRDefault="00C17CCE" w:rsidP="00C17CCE">
      <w:pPr>
        <w:pStyle w:val="MDPI22heading2"/>
      </w:pPr>
      <w:r>
        <w:t>2.3. Point Spread Function</w:t>
      </w:r>
    </w:p>
    <w:p w14:paraId="75F4B26B" w14:textId="3811B8E9" w:rsidR="009E6536" w:rsidRDefault="009E6536" w:rsidP="00D76B98">
      <w:pPr>
        <w:pStyle w:val="MDPI21heading1"/>
        <w:rPr>
          <w:b w:val="0"/>
        </w:rPr>
      </w:pPr>
      <w:r w:rsidRPr="009E6536">
        <w:rPr>
          <w:b w:val="0"/>
        </w:rPr>
        <w:t xml:space="preserve">The second validation experiment </w:t>
      </w:r>
      <w:r w:rsidR="0023085C">
        <w:rPr>
          <w:b w:val="0"/>
        </w:rPr>
        <w:t>was designed to ensure</w:t>
      </w:r>
      <w:r w:rsidR="0023085C" w:rsidRPr="009E6536">
        <w:rPr>
          <w:b w:val="0"/>
        </w:rPr>
        <w:t xml:space="preserve"> </w:t>
      </w:r>
      <w:r w:rsidRPr="009E6536">
        <w:rPr>
          <w:b w:val="0"/>
        </w:rPr>
        <w:t xml:space="preserve">that no unintended blurring </w:t>
      </w:r>
      <w:r w:rsidR="0023085C">
        <w:rPr>
          <w:b w:val="0"/>
        </w:rPr>
        <w:t xml:space="preserve">was </w:t>
      </w:r>
      <w:r w:rsidRPr="009E6536">
        <w:rPr>
          <w:b w:val="0"/>
        </w:rPr>
        <w:t xml:space="preserve">applied to the rendered image. (Later, purposefully-introduced motion and lens blur will be discussed.) </w:t>
      </w:r>
      <w:r w:rsidR="00FA5952">
        <w:rPr>
          <w:b w:val="0"/>
        </w:rPr>
        <w:t xml:space="preserve">Ideally, the point spread function (PSF) of the renderer would be a unit impulse, indicating no unintended blurring. </w:t>
      </w:r>
      <w:r w:rsidRPr="009E6536">
        <w:rPr>
          <w:b w:val="0"/>
        </w:rPr>
        <w:t>Th</w:t>
      </w:r>
      <w:r w:rsidR="00FA5952">
        <w:rPr>
          <w:b w:val="0"/>
        </w:rPr>
        <w:t>e test for this condition</w:t>
      </w:r>
      <w:r w:rsidRPr="009E6536">
        <w:rPr>
          <w:b w:val="0"/>
        </w:rPr>
        <w:t xml:space="preserve"> </w:t>
      </w:r>
      <w:r w:rsidR="0023085C">
        <w:rPr>
          <w:b w:val="0"/>
        </w:rPr>
        <w:t>was</w:t>
      </w:r>
      <w:r w:rsidR="0023085C" w:rsidRPr="009E6536">
        <w:rPr>
          <w:b w:val="0"/>
        </w:rPr>
        <w:t xml:space="preserve"> </w:t>
      </w:r>
      <w:r w:rsidRPr="009E6536">
        <w:rPr>
          <w:b w:val="0"/>
        </w:rPr>
        <w:t xml:space="preserve">performed by simulating a white circular plane placed at a distance and size such that it </w:t>
      </w:r>
      <w:r w:rsidR="0023085C" w:rsidRPr="009E6536">
        <w:rPr>
          <w:b w:val="0"/>
        </w:rPr>
        <w:t>exist</w:t>
      </w:r>
      <w:r w:rsidR="0023085C">
        <w:rPr>
          <w:b w:val="0"/>
        </w:rPr>
        <w:t>ed</w:t>
      </w:r>
      <w:r w:rsidR="0023085C" w:rsidRPr="009E6536">
        <w:rPr>
          <w:b w:val="0"/>
        </w:rPr>
        <w:t xml:space="preserve"> </w:t>
      </w:r>
      <w:r w:rsidRPr="009E6536">
        <w:rPr>
          <w:b w:val="0"/>
        </w:rPr>
        <w:t xml:space="preserve">in only one pixel. The rendered image </w:t>
      </w:r>
      <w:r w:rsidR="00FA5952">
        <w:rPr>
          <w:b w:val="0"/>
        </w:rPr>
        <w:t xml:space="preserve">of this object </w:t>
      </w:r>
      <w:r w:rsidRPr="009E6536">
        <w:rPr>
          <w:b w:val="0"/>
        </w:rPr>
        <w:t xml:space="preserve">should not be blurred into </w:t>
      </w:r>
      <w:r w:rsidR="0023085C">
        <w:rPr>
          <w:b w:val="0"/>
        </w:rPr>
        <w:t>surrounding,</w:t>
      </w:r>
      <w:r w:rsidRPr="009E6536">
        <w:rPr>
          <w:b w:val="0"/>
        </w:rPr>
        <w:t xml:space="preserve"> background pixels. This test </w:t>
      </w:r>
      <w:r w:rsidR="0023085C">
        <w:rPr>
          <w:b w:val="0"/>
        </w:rPr>
        <w:t>is of particular importance</w:t>
      </w:r>
      <w:r w:rsidRPr="009E6536">
        <w:rPr>
          <w:b w:val="0"/>
        </w:rPr>
        <w:t xml:space="preserve"> </w:t>
      </w:r>
      <w:r w:rsidRPr="009E6536">
        <w:rPr>
          <w:b w:val="0"/>
        </w:rPr>
        <w:lastRenderedPageBreak/>
        <w:t>when antialiasing is performed, as the super-sampling pattern and filter used to combine the samples can sometimes create a blurring effect. For example, the default antialiasing in Blender uses a “distributed jitter” pattern and the Mitchel-Netravali filter [</w:t>
      </w:r>
      <w:del w:id="64" w:author="Richie" w:date="2017-04-15T15:04:00Z">
        <w:r w:rsidR="0029579A" w:rsidDel="00850B8B">
          <w:rPr>
            <w:b w:val="0"/>
          </w:rPr>
          <w:delText>26</w:delText>
        </w:r>
      </w:del>
      <w:ins w:id="65" w:author="Richie" w:date="2017-04-15T15:04:00Z">
        <w:r w:rsidR="00850B8B">
          <w:rPr>
            <w:b w:val="0"/>
          </w:rPr>
          <w:t>28</w:t>
        </w:r>
      </w:ins>
      <w:r w:rsidRPr="009E6536">
        <w:rPr>
          <w:b w:val="0"/>
        </w:rPr>
        <w:t xml:space="preserve">], which uses super-sampled values from neighboring pixels to calculate a pixel value. This effect can be seen in Figure 2, where the intensity of the white plane </w:t>
      </w:r>
      <w:r w:rsidR="00747E83">
        <w:rPr>
          <w:b w:val="0"/>
        </w:rPr>
        <w:t>has</w:t>
      </w:r>
      <w:r w:rsidR="00747E83" w:rsidRPr="009E6536">
        <w:rPr>
          <w:b w:val="0"/>
        </w:rPr>
        <w:t xml:space="preserve"> </w:t>
      </w:r>
      <w:r w:rsidRPr="009E6536">
        <w:rPr>
          <w:b w:val="0"/>
        </w:rPr>
        <w:t xml:space="preserve">influenced all eight of the neighboring pixels, even though the plane should only be visible in one pixel. While </w:t>
      </w:r>
      <w:r w:rsidR="00747E83">
        <w:rPr>
          <w:b w:val="0"/>
        </w:rPr>
        <w:t>the</w:t>
      </w:r>
      <w:r w:rsidR="00747E83" w:rsidRPr="009E6536">
        <w:rPr>
          <w:b w:val="0"/>
        </w:rPr>
        <w:t xml:space="preserve"> </w:t>
      </w:r>
      <w:r w:rsidRPr="009E6536">
        <w:rPr>
          <w:b w:val="0"/>
        </w:rPr>
        <w:t>photographic inaccuracy for this example is minimal, larger errors resulting from different filters could propagate into the resultant SfM derived point cloud, especially when fine-scale textures with high gradients are used.</w:t>
      </w:r>
    </w:p>
    <w:p w14:paraId="476DA211"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drawing>
          <wp:inline distT="0" distB="0" distL="0" distR="0" wp14:anchorId="3FCB6F21" wp14:editId="7DE0F87E">
            <wp:extent cx="4963900" cy="1630783"/>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bwMode="auto">
                    <a:xfrm>
                      <a:off x="0" y="0"/>
                      <a:ext cx="4963900" cy="1630783"/>
                    </a:xfrm>
                    <a:prstGeom prst="rect">
                      <a:avLst/>
                    </a:prstGeom>
                    <a:ln>
                      <a:noFill/>
                    </a:ln>
                    <a:extLst>
                      <a:ext uri="{53640926-AAD7-44D8-BBD7-CCE9431645EC}">
                        <a14:shadowObscured xmlns:a14="http://schemas.microsoft.com/office/drawing/2010/main"/>
                      </a:ext>
                    </a:extLst>
                  </pic:spPr>
                </pic:pic>
              </a:graphicData>
            </a:graphic>
          </wp:inline>
        </w:drawing>
      </w:r>
    </w:p>
    <w:p w14:paraId="53EF2EEE" w14:textId="1B213A96" w:rsidR="0083677E" w:rsidRPr="00706F48" w:rsidRDefault="0083677E" w:rsidP="0083677E">
      <w:pPr>
        <w:pStyle w:val="MDPI51figurecaption"/>
      </w:pPr>
      <w:r w:rsidRPr="00706F48">
        <w:rPr>
          <w:b/>
        </w:rPr>
        <w:t xml:space="preserve">Figure </w:t>
      </w:r>
      <w:r>
        <w:rPr>
          <w:b/>
        </w:rPr>
        <w:t>2</w:t>
      </w:r>
      <w:r w:rsidRPr="00706F48">
        <w:rPr>
          <w:b/>
        </w:rPr>
        <w:t>.</w:t>
      </w:r>
      <w:r w:rsidRPr="00706F48">
        <w:t xml:space="preserve"> </w:t>
      </w:r>
      <w:r w:rsidRPr="0083677E">
        <w:t xml:space="preserve">A circular plane </w:t>
      </w:r>
      <w:r w:rsidR="005078D0">
        <w:t xml:space="preserve">was </w:t>
      </w:r>
      <w:r w:rsidRPr="0083677E">
        <w:t xml:space="preserve">placed so it </w:t>
      </w:r>
      <w:r w:rsidR="005078D0">
        <w:t>wa</w:t>
      </w:r>
      <w:r w:rsidRPr="0083677E">
        <w:t xml:space="preserve">s </w:t>
      </w:r>
      <w:r w:rsidR="005078D0" w:rsidRPr="0083677E">
        <w:t>encompasse</w:t>
      </w:r>
      <w:r w:rsidR="005078D0">
        <w:t>d</w:t>
      </w:r>
      <w:r w:rsidR="005078D0" w:rsidRPr="0083677E">
        <w:t xml:space="preserve"> </w:t>
      </w:r>
      <w:r w:rsidRPr="0083677E">
        <w:t>by the viewing volume of only the central pixel (left</w:t>
      </w:r>
      <w:r w:rsidR="005078D0">
        <w:t xml:space="preserve">) to examine the effect of antialiasing on the rendered image quality. A 5x5 pixel image was </w:t>
      </w:r>
      <w:r w:rsidRPr="0083677E">
        <w:t>rendered with no antialiasing (middle) and with 8 sample antialiasing (right).</w:t>
      </w:r>
    </w:p>
    <w:p w14:paraId="19E8489D" w14:textId="3DB22653" w:rsidR="009E6536" w:rsidRDefault="00715DCF" w:rsidP="00D76B98">
      <w:pPr>
        <w:pStyle w:val="MDPI21heading1"/>
        <w:rPr>
          <w:b w:val="0"/>
        </w:rPr>
      </w:pPr>
      <w:r>
        <w:rPr>
          <w:b w:val="0"/>
        </w:rPr>
        <w:t>To perform this test using</w:t>
      </w:r>
      <w:r w:rsidR="009E6536" w:rsidRPr="009E6536">
        <w:rPr>
          <w:b w:val="0"/>
        </w:rPr>
        <w:t xml:space="preserve"> the Blender Internal Render Engine, a sensor and scene </w:t>
      </w:r>
      <w:r w:rsidR="0023085C">
        <w:rPr>
          <w:b w:val="0"/>
        </w:rPr>
        <w:t>were</w:t>
      </w:r>
      <w:r w:rsidR="0023085C" w:rsidRPr="009E6536">
        <w:rPr>
          <w:b w:val="0"/>
        </w:rPr>
        <w:t xml:space="preserve"> </w:t>
      </w:r>
      <w:r w:rsidR="009E6536" w:rsidRPr="009E6536">
        <w:rPr>
          <w:b w:val="0"/>
        </w:rPr>
        <w:t xml:space="preserve">set up such that the geometry of the circular plane </w:t>
      </w:r>
      <w:r w:rsidR="0023085C">
        <w:rPr>
          <w:b w:val="0"/>
        </w:rPr>
        <w:t>was</w:t>
      </w:r>
      <w:r w:rsidR="0023085C" w:rsidRPr="009E6536">
        <w:rPr>
          <w:b w:val="0"/>
        </w:rPr>
        <w:t xml:space="preserve"> </w:t>
      </w:r>
      <w:r w:rsidR="009E6536" w:rsidRPr="009E6536">
        <w:rPr>
          <w:b w:val="0"/>
        </w:rPr>
        <w:t xml:space="preserve">only captured with one pixel in the render of a 5x5 pixel image. </w:t>
      </w:r>
      <w:r w:rsidRPr="009E6536">
        <w:rPr>
          <w:b w:val="0"/>
        </w:rPr>
        <w:t>Th</w:t>
      </w:r>
      <w:r>
        <w:rPr>
          <w:b w:val="0"/>
        </w:rPr>
        <w:t>e</w:t>
      </w:r>
      <w:r w:rsidRPr="009E6536">
        <w:rPr>
          <w:b w:val="0"/>
        </w:rPr>
        <w:t xml:space="preserve"> </w:t>
      </w:r>
      <w:r w:rsidR="009E6536" w:rsidRPr="009E6536">
        <w:rPr>
          <w:b w:val="0"/>
        </w:rPr>
        <w:t xml:space="preserve">logic of this experiment </w:t>
      </w:r>
      <w:r w:rsidR="0023085C">
        <w:rPr>
          <w:b w:val="0"/>
        </w:rPr>
        <w:t>was</w:t>
      </w:r>
      <w:r w:rsidR="0023085C" w:rsidRPr="009E6536">
        <w:rPr>
          <w:b w:val="0"/>
        </w:rPr>
        <w:t xml:space="preserve"> </w:t>
      </w:r>
      <w:r w:rsidR="009E6536" w:rsidRPr="009E6536">
        <w:rPr>
          <w:b w:val="0"/>
        </w:rPr>
        <w:t xml:space="preserve">that any other pixels </w:t>
      </w:r>
      <w:r w:rsidR="0023085C">
        <w:rPr>
          <w:b w:val="0"/>
        </w:rPr>
        <w:t>containing</w:t>
      </w:r>
      <w:r w:rsidR="009E6536" w:rsidRPr="009E6536">
        <w:rPr>
          <w:b w:val="0"/>
        </w:rPr>
        <w:t xml:space="preserve"> values different than the background digital number of 128 </w:t>
      </w:r>
      <w:r w:rsidR="0023085C">
        <w:rPr>
          <w:b w:val="0"/>
        </w:rPr>
        <w:t xml:space="preserve">indicated a potential </w:t>
      </w:r>
      <w:r w:rsidR="00C278B9">
        <w:rPr>
          <w:b w:val="0"/>
        </w:rPr>
        <w:t xml:space="preserve">blurring </w:t>
      </w:r>
      <w:r w:rsidR="009E6536" w:rsidRPr="009E6536">
        <w:rPr>
          <w:b w:val="0"/>
        </w:rPr>
        <w:t xml:space="preserve">artifact of the rendering. Rendered imagery is shown with and without antialiasing in Figure 2. The antialiasing </w:t>
      </w:r>
      <w:r w:rsidR="0023085C">
        <w:rPr>
          <w:b w:val="0"/>
        </w:rPr>
        <w:t>used the</w:t>
      </w:r>
      <w:r w:rsidR="009E6536" w:rsidRPr="009E6536">
        <w:rPr>
          <w:b w:val="0"/>
        </w:rPr>
        <w:t xml:space="preserve"> default settings for the Blender Internal Render Engine (8 Samples, Mitchell-Netravali filter). The rendered image with no antialiasing </w:t>
      </w:r>
      <w:r w:rsidR="0023085C">
        <w:rPr>
          <w:b w:val="0"/>
        </w:rPr>
        <w:t>was found to contain</w:t>
      </w:r>
      <w:r w:rsidR="0023085C" w:rsidRPr="009E6536">
        <w:rPr>
          <w:b w:val="0"/>
        </w:rPr>
        <w:t xml:space="preserve"> </w:t>
      </w:r>
      <w:r w:rsidR="009E6536" w:rsidRPr="009E6536">
        <w:rPr>
          <w:b w:val="0"/>
        </w:rPr>
        <w:t xml:space="preserve">no blurring of the image, while the antialiased image </w:t>
      </w:r>
      <w:r w:rsidR="0023085C" w:rsidRPr="009E6536">
        <w:rPr>
          <w:b w:val="0"/>
        </w:rPr>
        <w:t>contain</w:t>
      </w:r>
      <w:r w:rsidR="0023085C">
        <w:rPr>
          <w:b w:val="0"/>
        </w:rPr>
        <w:t>ed</w:t>
      </w:r>
      <w:r w:rsidR="0023085C" w:rsidRPr="009E6536">
        <w:rPr>
          <w:b w:val="0"/>
        </w:rPr>
        <w:t xml:space="preserve"> </w:t>
      </w:r>
      <w:r w:rsidR="009E6536" w:rsidRPr="009E6536">
        <w:rPr>
          <w:b w:val="0"/>
        </w:rPr>
        <w:t xml:space="preserve">a slight amount of blurring. Note that the theoretical pixel value should be </w:t>
      </w:r>
      <w:r>
        <w:rPr>
          <w:b w:val="0"/>
        </w:rPr>
        <w:t>~</w:t>
      </w:r>
      <w:r w:rsidR="009E6536" w:rsidRPr="009E6536">
        <w:rPr>
          <w:b w:val="0"/>
        </w:rPr>
        <w:t>227 (based on the proportion of the grey center pixel filled by the white circle in the leftmost subfigure), and neither sampling methodology perfectly represents the scene. The antialiased imagery super</w:t>
      </w:r>
      <w:r w:rsidR="005078D0">
        <w:rPr>
          <w:b w:val="0"/>
        </w:rPr>
        <w:t>-</w:t>
      </w:r>
      <w:r w:rsidR="009E6536" w:rsidRPr="009E6536">
        <w:rPr>
          <w:b w:val="0"/>
        </w:rPr>
        <w:t xml:space="preserve">samples the scene and renders a smoother, more photorealistic imagery, and </w:t>
      </w:r>
      <w:r w:rsidR="0023085C">
        <w:rPr>
          <w:b w:val="0"/>
        </w:rPr>
        <w:t>was</w:t>
      </w:r>
      <w:r w:rsidR="0023085C" w:rsidRPr="009E6536">
        <w:rPr>
          <w:b w:val="0"/>
        </w:rPr>
        <w:t xml:space="preserve"> </w:t>
      </w:r>
      <w:r w:rsidR="009E6536" w:rsidRPr="009E6536">
        <w:rPr>
          <w:b w:val="0"/>
        </w:rPr>
        <w:t>deemed to be suitable for purposes of this work.</w:t>
      </w:r>
    </w:p>
    <w:p w14:paraId="7F3674F1" w14:textId="77777777" w:rsidR="00C17CCE" w:rsidRDefault="00C17CCE" w:rsidP="00C17CCE">
      <w:pPr>
        <w:pStyle w:val="MDPI22heading2"/>
      </w:pPr>
      <w:r>
        <w:t>2.4 Texture Resolution</w:t>
      </w:r>
    </w:p>
    <w:p w14:paraId="67312D72" w14:textId="2BECA2EF" w:rsidR="009E6536" w:rsidRPr="009E6536" w:rsidRDefault="009E6536" w:rsidP="009E6536">
      <w:pPr>
        <w:pStyle w:val="MDPI21heading1"/>
        <w:rPr>
          <w:b w:val="0"/>
        </w:rPr>
      </w:pPr>
      <w:r w:rsidRPr="009E6536">
        <w:rPr>
          <w:b w:val="0"/>
        </w:rPr>
        <w:t xml:space="preserve">The final validation experiment </w:t>
      </w:r>
      <w:r w:rsidR="0023085C" w:rsidRPr="009E6536">
        <w:rPr>
          <w:b w:val="0"/>
        </w:rPr>
        <w:t>ensure</w:t>
      </w:r>
      <w:r w:rsidR="0023085C">
        <w:rPr>
          <w:b w:val="0"/>
        </w:rPr>
        <w:t>d</w:t>
      </w:r>
      <w:r w:rsidR="0023085C" w:rsidRPr="009E6536">
        <w:rPr>
          <w:b w:val="0"/>
        </w:rPr>
        <w:t xml:space="preserve"> </w:t>
      </w:r>
      <w:r w:rsidRPr="009E6536">
        <w:rPr>
          <w:b w:val="0"/>
        </w:rPr>
        <w:t xml:space="preserve">that any textures applied to the objects in the scene </w:t>
      </w:r>
      <w:r w:rsidR="0023085C">
        <w:rPr>
          <w:b w:val="0"/>
        </w:rPr>
        <w:t>were</w:t>
      </w:r>
      <w:r w:rsidR="0023085C" w:rsidRPr="009E6536">
        <w:rPr>
          <w:b w:val="0"/>
        </w:rPr>
        <w:t xml:space="preserve"> </w:t>
      </w:r>
      <w:r w:rsidRPr="009E6536">
        <w:rPr>
          <w:b w:val="0"/>
        </w:rPr>
        <w:t xml:space="preserve">applied in a manner which </w:t>
      </w:r>
      <w:r w:rsidR="0023085C" w:rsidRPr="009E6536">
        <w:rPr>
          <w:b w:val="0"/>
        </w:rPr>
        <w:t>maintain</w:t>
      </w:r>
      <w:r w:rsidR="0023085C">
        <w:rPr>
          <w:b w:val="0"/>
        </w:rPr>
        <w:t>ed</w:t>
      </w:r>
      <w:r w:rsidR="0023085C" w:rsidRPr="009E6536">
        <w:rPr>
          <w:b w:val="0"/>
        </w:rPr>
        <w:t xml:space="preserve"> </w:t>
      </w:r>
      <w:r w:rsidRPr="009E6536">
        <w:rPr>
          <w:b w:val="0"/>
        </w:rPr>
        <w:t xml:space="preserve">the resolution of the imagery without compression or subsampling. This validation experiment </w:t>
      </w:r>
      <w:r w:rsidR="0023085C">
        <w:rPr>
          <w:b w:val="0"/>
        </w:rPr>
        <w:t>was</w:t>
      </w:r>
      <w:r w:rsidR="0023085C" w:rsidRPr="009E6536">
        <w:rPr>
          <w:b w:val="0"/>
        </w:rPr>
        <w:t xml:space="preserve"> </w:t>
      </w:r>
      <w:r w:rsidRPr="009E6536">
        <w:rPr>
          <w:b w:val="0"/>
        </w:rPr>
        <w:t xml:space="preserve">performed by applying a texture on a flat plane and rendering an image </w:t>
      </w:r>
      <w:r w:rsidR="0023085C">
        <w:rPr>
          <w:b w:val="0"/>
        </w:rPr>
        <w:t>containing</w:t>
      </w:r>
      <w:r w:rsidRPr="009E6536">
        <w:rPr>
          <w:b w:val="0"/>
        </w:rPr>
        <w:t xml:space="preserve"> a small number of the texture pixels. </w:t>
      </w:r>
      <w:r w:rsidR="0023085C">
        <w:rPr>
          <w:b w:val="0"/>
        </w:rPr>
        <w:t xml:space="preserve">The image was then visually assessed to verify that </w:t>
      </w:r>
      <w:r w:rsidRPr="009E6536">
        <w:rPr>
          <w:b w:val="0"/>
        </w:rPr>
        <w:t xml:space="preserve">the desired number of pixels </w:t>
      </w:r>
      <w:r w:rsidR="0023085C">
        <w:rPr>
          <w:b w:val="0"/>
        </w:rPr>
        <w:t>were</w:t>
      </w:r>
      <w:r w:rsidR="0023085C" w:rsidRPr="009E6536">
        <w:rPr>
          <w:b w:val="0"/>
        </w:rPr>
        <w:t xml:space="preserve"> </w:t>
      </w:r>
      <w:r w:rsidRPr="009E6536">
        <w:rPr>
          <w:b w:val="0"/>
        </w:rPr>
        <w:t xml:space="preserve">in the frame and </w:t>
      </w:r>
      <w:r w:rsidR="0023085C">
        <w:rPr>
          <w:b w:val="0"/>
        </w:rPr>
        <w:t xml:space="preserve">that </w:t>
      </w:r>
      <w:r w:rsidRPr="009E6536">
        <w:rPr>
          <w:b w:val="0"/>
        </w:rPr>
        <w:t xml:space="preserve">no </w:t>
      </w:r>
      <w:r w:rsidR="0023085C">
        <w:rPr>
          <w:b w:val="0"/>
        </w:rPr>
        <w:t>smoothing was applied</w:t>
      </w:r>
      <w:r w:rsidRPr="009E6536">
        <w:rPr>
          <w:b w:val="0"/>
        </w:rPr>
        <w:t>. When rendering textures in computer graphics</w:t>
      </w:r>
      <w:r w:rsidR="0023085C">
        <w:rPr>
          <w:b w:val="0"/>
        </w:rPr>
        <w:t>,</w:t>
      </w:r>
      <w:r w:rsidRPr="009E6536">
        <w:rPr>
          <w:b w:val="0"/>
        </w:rPr>
        <w:t xml:space="preserve"> there is an option to perform interpolation, </w:t>
      </w:r>
      <w:r w:rsidR="0023085C">
        <w:rPr>
          <w:b w:val="0"/>
        </w:rPr>
        <w:t>yielding</w:t>
      </w:r>
      <w:r w:rsidRPr="009E6536">
        <w:rPr>
          <w:b w:val="0"/>
        </w:rPr>
        <w:t xml:space="preserve"> a smoother texture. </w:t>
      </w:r>
      <w:r w:rsidR="00E95C19">
        <w:rPr>
          <w:b w:val="0"/>
        </w:rPr>
        <w:t xml:space="preserve">This is sometimes desired to create more realistic scenes. </w:t>
      </w:r>
      <w:r w:rsidRPr="009E6536">
        <w:rPr>
          <w:b w:val="0"/>
        </w:rPr>
        <w:t xml:space="preserve">An example of a texture with and without interpolation is shown in Figure 3. </w:t>
      </w:r>
    </w:p>
    <w:p w14:paraId="64A95DD5" w14:textId="01C84358" w:rsidR="009E6536" w:rsidRDefault="009E6536" w:rsidP="009E6536">
      <w:pPr>
        <w:pStyle w:val="MDPI21heading1"/>
        <w:rPr>
          <w:b w:val="0"/>
        </w:rPr>
      </w:pPr>
      <w:r w:rsidRPr="009E6536">
        <w:rPr>
          <w:b w:val="0"/>
        </w:rPr>
        <w:t xml:space="preserve">To validate the texture resolution of the Blender Internal Render Engine, a black-and-white checkerboard pattern in which each checkerboard square </w:t>
      </w:r>
      <w:r w:rsidR="0023085C">
        <w:rPr>
          <w:b w:val="0"/>
        </w:rPr>
        <w:t>was</w:t>
      </w:r>
      <w:r w:rsidR="0023085C" w:rsidRPr="009E6536">
        <w:rPr>
          <w:b w:val="0"/>
        </w:rPr>
        <w:t xml:space="preserve"> </w:t>
      </w:r>
      <w:r w:rsidRPr="009E6536">
        <w:rPr>
          <w:b w:val="0"/>
        </w:rPr>
        <w:t xml:space="preserve">1x1 texel </w:t>
      </w:r>
      <w:r w:rsidR="0023085C">
        <w:rPr>
          <w:b w:val="0"/>
        </w:rPr>
        <w:t>was</w:t>
      </w:r>
      <w:r w:rsidR="0023085C" w:rsidRPr="009E6536">
        <w:rPr>
          <w:b w:val="0"/>
        </w:rPr>
        <w:t xml:space="preserve"> </w:t>
      </w:r>
      <w:r w:rsidRPr="009E6536">
        <w:rPr>
          <w:b w:val="0"/>
        </w:rPr>
        <w:t xml:space="preserve">applied to a flat plane, such that each texel </w:t>
      </w:r>
      <w:r w:rsidR="0023085C" w:rsidRPr="009E6536">
        <w:rPr>
          <w:b w:val="0"/>
        </w:rPr>
        <w:t>represent</w:t>
      </w:r>
      <w:r w:rsidR="0023085C">
        <w:rPr>
          <w:b w:val="0"/>
        </w:rPr>
        <w:t>ed</w:t>
      </w:r>
      <w:r w:rsidR="0023085C" w:rsidRPr="009E6536">
        <w:rPr>
          <w:b w:val="0"/>
        </w:rPr>
        <w:t xml:space="preserve"> </w:t>
      </w:r>
      <w:r w:rsidRPr="009E6536">
        <w:rPr>
          <w:b w:val="0"/>
        </w:rPr>
        <w:t xml:space="preserve">a 10cm x 10cm square. An image </w:t>
      </w:r>
      <w:r w:rsidR="0023085C">
        <w:rPr>
          <w:b w:val="0"/>
        </w:rPr>
        <w:t>was</w:t>
      </w:r>
      <w:r w:rsidR="0023085C" w:rsidRPr="009E6536">
        <w:rPr>
          <w:b w:val="0"/>
        </w:rPr>
        <w:t xml:space="preserve"> </w:t>
      </w:r>
      <w:r w:rsidRPr="009E6536">
        <w:rPr>
          <w:b w:val="0"/>
        </w:rPr>
        <w:t xml:space="preserve">rendered using a focal length and sensor size such that each texel </w:t>
      </w:r>
      <w:r w:rsidR="0023085C">
        <w:rPr>
          <w:b w:val="0"/>
        </w:rPr>
        <w:t>was</w:t>
      </w:r>
      <w:r w:rsidR="0023085C" w:rsidRPr="009E6536">
        <w:rPr>
          <w:b w:val="0"/>
        </w:rPr>
        <w:t xml:space="preserve"> </w:t>
      </w:r>
      <w:r w:rsidRPr="009E6536">
        <w:rPr>
          <w:b w:val="0"/>
        </w:rPr>
        <w:t xml:space="preserve">captured by 100 x 100 pixels, as shown in Figure 3 with and without interpolation. The rendered images in Figure 3 were qualitatively observed, and it was determined that the rendering </w:t>
      </w:r>
      <w:r w:rsidR="00346006" w:rsidRPr="009E6536">
        <w:rPr>
          <w:b w:val="0"/>
        </w:rPr>
        <w:t>ha</w:t>
      </w:r>
      <w:r w:rsidR="00346006">
        <w:rPr>
          <w:b w:val="0"/>
        </w:rPr>
        <w:t>d</w:t>
      </w:r>
      <w:r w:rsidR="00346006" w:rsidRPr="009E6536">
        <w:rPr>
          <w:b w:val="0"/>
        </w:rPr>
        <w:t xml:space="preserve"> </w:t>
      </w:r>
      <w:r w:rsidRPr="009E6536">
        <w:rPr>
          <w:b w:val="0"/>
        </w:rPr>
        <w:t>not subsampled or compressed the texture image.</w:t>
      </w:r>
    </w:p>
    <w:p w14:paraId="5081920A" w14:textId="77777777" w:rsidR="0083677E" w:rsidRDefault="0083677E" w:rsidP="00346006">
      <w:pPr>
        <w:pStyle w:val="MDPI21heading1"/>
        <w:jc w:val="center"/>
        <w:rPr>
          <w:b w:val="0"/>
        </w:rPr>
      </w:pPr>
      <w:r w:rsidRPr="001A40BB">
        <w:rPr>
          <w:rFonts w:ascii="Times New Roman" w:hAnsi="Times New Roman"/>
          <w:noProof/>
          <w:sz w:val="24"/>
          <w:szCs w:val="24"/>
          <w:lang w:eastAsia="en-US" w:bidi="ar-SA"/>
        </w:rPr>
        <w:lastRenderedPageBreak/>
        <w:drawing>
          <wp:inline distT="0" distB="0" distL="0" distR="0" wp14:anchorId="2C86C74B" wp14:editId="5E7DF2B4">
            <wp:extent cx="3928418" cy="145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bwMode="auto">
                    <a:xfrm>
                      <a:off x="0" y="0"/>
                      <a:ext cx="3928418" cy="1453893"/>
                    </a:xfrm>
                    <a:prstGeom prst="rect">
                      <a:avLst/>
                    </a:prstGeom>
                    <a:ln>
                      <a:noFill/>
                    </a:ln>
                    <a:extLst>
                      <a:ext uri="{53640926-AAD7-44D8-BBD7-CCE9431645EC}">
                        <a14:shadowObscured xmlns:a14="http://schemas.microsoft.com/office/drawing/2010/main"/>
                      </a:ext>
                    </a:extLst>
                  </pic:spPr>
                </pic:pic>
              </a:graphicData>
            </a:graphic>
          </wp:inline>
        </w:drawing>
      </w:r>
    </w:p>
    <w:p w14:paraId="15CC656C" w14:textId="74137CF4" w:rsidR="0083677E" w:rsidRPr="00706F48" w:rsidRDefault="0083677E" w:rsidP="0083677E">
      <w:pPr>
        <w:pStyle w:val="MDPI51figurecaption"/>
      </w:pPr>
      <w:r w:rsidRPr="00706F48">
        <w:rPr>
          <w:b/>
        </w:rPr>
        <w:t xml:space="preserve">Figure </w:t>
      </w:r>
      <w:r>
        <w:rPr>
          <w:b/>
        </w:rPr>
        <w:t>3</w:t>
      </w:r>
      <w:r w:rsidRPr="00706F48">
        <w:rPr>
          <w:b/>
        </w:rPr>
        <w:t>.</w:t>
      </w:r>
      <w:r w:rsidRPr="00706F48">
        <w:t xml:space="preserve"> </w:t>
      </w:r>
      <w:r w:rsidRPr="0083677E">
        <w:t xml:space="preserve">Each black and white square in </w:t>
      </w:r>
      <w:r w:rsidR="008D34E8">
        <w:t>the</w:t>
      </w:r>
      <w:r w:rsidR="008D34E8" w:rsidRPr="0083677E">
        <w:t xml:space="preserve"> </w:t>
      </w:r>
      <w:r w:rsidRPr="0083677E">
        <w:t>checkerboard</w:t>
      </w:r>
      <w:r w:rsidR="008D34E8">
        <w:t>(left)</w:t>
      </w:r>
      <w:r w:rsidRPr="0083677E">
        <w:t xml:space="preserve"> represent</w:t>
      </w:r>
      <w:r w:rsidR="00715DCF">
        <w:t>s</w:t>
      </w:r>
      <w:r w:rsidRPr="0083677E">
        <w:t xml:space="preserve"> one texel in the texture applied to the image</w:t>
      </w:r>
      <w:r w:rsidR="008D34E8">
        <w:t xml:space="preserve"> with no interpolation</w:t>
      </w:r>
      <w:r w:rsidRPr="0083677E">
        <w:t xml:space="preserve">. </w:t>
      </w:r>
      <w:r w:rsidR="008D34E8">
        <w:t>This same texture is rendered with interpolation (right) to demonstrate the effect. The leftmost</w:t>
      </w:r>
      <w:r w:rsidR="008D34E8" w:rsidRPr="0083677E">
        <w:t xml:space="preserve"> </w:t>
      </w:r>
      <w:r w:rsidRPr="0083677E">
        <w:t>rendered image demonstrates that the final texture that is rendered contains the full resolution of the desired texture, and that the Blender Internal Renderer is not artificially downsampling the texture.</w:t>
      </w:r>
    </w:p>
    <w:p w14:paraId="5D5BA744" w14:textId="77777777" w:rsidR="00C17CCE" w:rsidRDefault="00C17CCE" w:rsidP="00C17CCE">
      <w:pPr>
        <w:pStyle w:val="MDPI22heading2"/>
      </w:pPr>
      <w:r>
        <w:t>2.5. Use Case Demonstration</w:t>
      </w:r>
    </w:p>
    <w:p w14:paraId="202CBD0A" w14:textId="6A2F0AD8" w:rsidR="009E6536" w:rsidRDefault="009E6536" w:rsidP="009E6536">
      <w:pPr>
        <w:pStyle w:val="MDPI21heading1"/>
        <w:rPr>
          <w:b w:val="0"/>
        </w:rPr>
      </w:pPr>
      <w:r w:rsidRPr="009E6536">
        <w:rPr>
          <w:b w:val="0"/>
        </w:rPr>
        <w:t>An example experiment was designed as a proof</w:t>
      </w:r>
      <w:r w:rsidR="00346006">
        <w:rPr>
          <w:b w:val="0"/>
        </w:rPr>
        <w:t>-</w:t>
      </w:r>
      <w:r w:rsidRPr="009E6536">
        <w:rPr>
          <w:b w:val="0"/>
        </w:rPr>
        <w:t>of</w:t>
      </w:r>
      <w:r w:rsidR="00346006">
        <w:rPr>
          <w:b w:val="0"/>
        </w:rPr>
        <w:t>-</w:t>
      </w:r>
      <w:r w:rsidRPr="009E6536">
        <w:rPr>
          <w:b w:val="0"/>
        </w:rPr>
        <w:t xml:space="preserve">concept to demonstrate the usefulness of the </w:t>
      </w:r>
      <w:r w:rsidR="00346006">
        <w:rPr>
          <w:b w:val="0"/>
        </w:rPr>
        <w:t xml:space="preserve">simUAS </w:t>
      </w:r>
      <w:r w:rsidRPr="009E6536">
        <w:rPr>
          <w:b w:val="0"/>
        </w:rPr>
        <w:t xml:space="preserve">simulated imagery rendering workflow </w:t>
      </w:r>
      <w:r w:rsidR="00346006">
        <w:rPr>
          <w:b w:val="0"/>
        </w:rPr>
        <w:t>for testing</w:t>
      </w:r>
      <w:r w:rsidR="00F00D77" w:rsidRPr="009E6536">
        <w:rPr>
          <w:b w:val="0"/>
        </w:rPr>
        <w:t xml:space="preserve"> </w:t>
      </w:r>
      <w:r w:rsidRPr="009E6536">
        <w:rPr>
          <w:b w:val="0"/>
        </w:rPr>
        <w:t xml:space="preserve">the effect of various independent variables on SfM accuracy. This experiment </w:t>
      </w:r>
      <w:r w:rsidR="00F00D77">
        <w:rPr>
          <w:b w:val="0"/>
        </w:rPr>
        <w:t>was specifically designed</w:t>
      </w:r>
      <w:r w:rsidRPr="009E6536">
        <w:rPr>
          <w:b w:val="0"/>
        </w:rPr>
        <w:t xml:space="preserve"> to observe how the dense reconstruction quality setting in Agisoft Photoscan Pro [</w:t>
      </w:r>
      <w:del w:id="66" w:author="Richie" w:date="2017-04-15T15:05:00Z">
        <w:r w:rsidR="0029579A" w:rsidDel="00850B8B">
          <w:rPr>
            <w:b w:val="0"/>
          </w:rPr>
          <w:delText>27</w:delText>
        </w:r>
      </w:del>
      <w:ins w:id="67" w:author="Richie" w:date="2017-04-15T15:05:00Z">
        <w:r w:rsidR="00850B8B">
          <w:rPr>
            <w:b w:val="0"/>
          </w:rPr>
          <w:t>29</w:t>
        </w:r>
      </w:ins>
      <w:r w:rsidRPr="009E6536">
        <w:rPr>
          <w:b w:val="0"/>
        </w:rPr>
        <w:t>] affects the dense point cloud accuracy</w:t>
      </w:r>
      <w:r w:rsidR="00F00D77">
        <w:rPr>
          <w:b w:val="0"/>
        </w:rPr>
        <w:t xml:space="preserve"> and to test the statement made in the user manual that a higher dense accuracy setting produces more accurate results</w:t>
      </w:r>
      <w:r w:rsidRPr="009E6536">
        <w:rPr>
          <w:b w:val="0"/>
        </w:rPr>
        <w:t xml:space="preserve">. The dense reconstruction quality setting in Photoscan </w:t>
      </w:r>
      <w:r w:rsidR="00F00D77">
        <w:rPr>
          <w:b w:val="0"/>
        </w:rPr>
        <w:t>was</w:t>
      </w:r>
      <w:r w:rsidR="00F00D77" w:rsidRPr="009E6536">
        <w:rPr>
          <w:b w:val="0"/>
        </w:rPr>
        <w:t xml:space="preserve"> </w:t>
      </w:r>
      <w:r w:rsidR="00F00D77">
        <w:rPr>
          <w:b w:val="0"/>
        </w:rPr>
        <w:t>applied</w:t>
      </w:r>
      <w:r w:rsidRPr="009E6536">
        <w:rPr>
          <w:b w:val="0"/>
        </w:rPr>
        <w:t xml:space="preserve"> prior to MVS processing [</w:t>
      </w:r>
      <w:del w:id="68" w:author="Richie" w:date="2017-04-15T15:05:00Z">
        <w:r w:rsidR="0029579A" w:rsidDel="00850B8B">
          <w:rPr>
            <w:b w:val="0"/>
          </w:rPr>
          <w:delText>28</w:delText>
        </w:r>
      </w:del>
      <w:ins w:id="69" w:author="Richie" w:date="2017-04-15T15:06:00Z">
        <w:r w:rsidR="00850B8B">
          <w:rPr>
            <w:b w:val="0"/>
          </w:rPr>
          <w:t>30</w:t>
        </w:r>
      </w:ins>
      <w:r w:rsidRPr="009E6536">
        <w:rPr>
          <w:b w:val="0"/>
        </w:rPr>
        <w:t>]</w:t>
      </w:r>
      <w:r w:rsidR="008D34E8">
        <w:rPr>
          <w:b w:val="0"/>
        </w:rPr>
        <w:t xml:space="preserve">, </w:t>
      </w:r>
      <w:r w:rsidR="00F00D77">
        <w:rPr>
          <w:b w:val="0"/>
        </w:rPr>
        <w:t>as</w:t>
      </w:r>
      <w:r w:rsidRPr="009E6536">
        <w:rPr>
          <w:b w:val="0"/>
        </w:rPr>
        <w:t xml:space="preserve"> shown in Table 6. The scene, texture, lighting, camera, and camera positions were </w:t>
      </w:r>
      <w:ins w:id="70" w:author="Richie" w:date="2017-04-14T22:07:00Z">
        <w:r w:rsidR="001C7955">
          <w:rPr>
            <w:b w:val="0"/>
          </w:rPr>
          <w:t xml:space="preserve">selected with the intention of simulating a common UAS flight </w:t>
        </w:r>
      </w:ins>
      <w:ins w:id="71" w:author="Richie" w:date="2017-04-14T22:08:00Z">
        <w:r w:rsidR="001C7955">
          <w:rPr>
            <w:b w:val="0"/>
          </w:rPr>
          <w:t xml:space="preserve">scenario. These parameters were </w:t>
        </w:r>
      </w:ins>
      <w:r w:rsidRPr="009E6536">
        <w:rPr>
          <w:b w:val="0"/>
        </w:rPr>
        <w:t xml:space="preserve">input using a custom XML schema and the Blender Python API. The computer used to render and process the data for this experiment </w:t>
      </w:r>
      <w:r w:rsidR="00F00D77">
        <w:rPr>
          <w:b w:val="0"/>
        </w:rPr>
        <w:t>was</w:t>
      </w:r>
      <w:r w:rsidR="00F00D77" w:rsidRPr="009E6536">
        <w:rPr>
          <w:b w:val="0"/>
        </w:rPr>
        <w:t xml:space="preserve"> </w:t>
      </w:r>
      <w:r w:rsidRPr="009E6536">
        <w:rPr>
          <w:b w:val="0"/>
        </w:rPr>
        <w:t xml:space="preserve">a Windows 7 Desktop PC with an Intel Xeon CPU </w:t>
      </w:r>
      <w:r w:rsidR="008D34E8">
        <w:rPr>
          <w:b w:val="0"/>
        </w:rPr>
        <w:t>(</w:t>
      </w:r>
      <w:r w:rsidRPr="009E6536">
        <w:rPr>
          <w:b w:val="0"/>
        </w:rPr>
        <w:t>E5-1603 @ 2.80GHz</w:t>
      </w:r>
      <w:r w:rsidR="008D34E8">
        <w:rPr>
          <w:b w:val="0"/>
        </w:rPr>
        <w:t>)</w:t>
      </w:r>
      <w:r w:rsidRPr="009E6536">
        <w:rPr>
          <w:b w:val="0"/>
        </w:rPr>
        <w:t>, GeForce GTX 980 graphics card (4Gb), and 32Gb of RAM.</w:t>
      </w:r>
    </w:p>
    <w:p w14:paraId="6F5CDA3C" w14:textId="77777777" w:rsidR="0083677E" w:rsidRDefault="0083677E" w:rsidP="009E6536">
      <w:pPr>
        <w:pStyle w:val="MDPI21heading1"/>
        <w:rPr>
          <w:b w:val="0"/>
        </w:rPr>
      </w:pPr>
      <w:r>
        <w:rPr>
          <w:noProof/>
          <w:lang w:eastAsia="en-US" w:bidi="ar-SA"/>
        </w:rPr>
        <w:drawing>
          <wp:inline distT="0" distB="0" distL="0" distR="0" wp14:anchorId="74CCC51C" wp14:editId="3FDC8ABC">
            <wp:extent cx="5615940" cy="351584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ie\AppData\Local\Microsoft\Windows\INetCacheContent.Word\flow.png"/>
                    <pic:cNvPicPr>
                      <a:picLocks noChangeAspect="1" noChangeArrowheads="1"/>
                    </pic:cNvPicPr>
                  </pic:nvPicPr>
                  <pic:blipFill>
                    <a:blip r:embed="rId11"/>
                    <a:stretch>
                      <a:fillRect/>
                    </a:stretch>
                  </pic:blipFill>
                  <pic:spPr bwMode="auto">
                    <a:xfrm>
                      <a:off x="0" y="0"/>
                      <a:ext cx="5615940" cy="3515848"/>
                    </a:xfrm>
                    <a:prstGeom prst="rect">
                      <a:avLst/>
                    </a:prstGeom>
                    <a:noFill/>
                    <a:ln>
                      <a:noFill/>
                    </a:ln>
                  </pic:spPr>
                </pic:pic>
              </a:graphicData>
            </a:graphic>
          </wp:inline>
        </w:drawing>
      </w:r>
    </w:p>
    <w:p w14:paraId="582D1313" w14:textId="3C0CDA49" w:rsidR="0083677E" w:rsidRPr="00706F48" w:rsidRDefault="0083677E" w:rsidP="0083677E">
      <w:pPr>
        <w:pStyle w:val="MDPI51figurecaption"/>
      </w:pPr>
      <w:r w:rsidRPr="00706F48">
        <w:rPr>
          <w:b/>
        </w:rPr>
        <w:t xml:space="preserve">Figure </w:t>
      </w:r>
      <w:r>
        <w:rPr>
          <w:b/>
        </w:rPr>
        <w:t>4</w:t>
      </w:r>
      <w:r w:rsidRPr="00706F48">
        <w:rPr>
          <w:b/>
        </w:rPr>
        <w:t>.</w:t>
      </w:r>
      <w:r w:rsidRPr="00706F48">
        <w:t xml:space="preserve"> </w:t>
      </w:r>
      <w:r w:rsidRPr="0083677E">
        <w:t xml:space="preserve">Pictorial representation of the </w:t>
      </w:r>
      <w:r w:rsidR="00624147">
        <w:t>simUAS (</w:t>
      </w:r>
      <w:r w:rsidRPr="0083677E">
        <w:t>simulated</w:t>
      </w:r>
      <w:r w:rsidR="00624147">
        <w:t xml:space="preserve"> UAS)</w:t>
      </w:r>
      <w:r w:rsidRPr="0083677E">
        <w:t xml:space="preserve"> imagery rendering workflow. Note: the SfM-MVS step is shown as a “black box” to highlight the fact that the procedure can be implemented using any SfM-MVS software, including proprietary commercial software.</w:t>
      </w:r>
    </w:p>
    <w:p w14:paraId="5441B3AA" w14:textId="77777777" w:rsidR="00C17CCE" w:rsidRDefault="00C17CCE" w:rsidP="00C17CCE">
      <w:pPr>
        <w:pStyle w:val="MDPI22heading2"/>
      </w:pPr>
      <w:r>
        <w:lastRenderedPageBreak/>
        <w:t>2.6. Use Case Experiment Design</w:t>
      </w:r>
    </w:p>
    <w:p w14:paraId="779672F2" w14:textId="3F92E401" w:rsidR="009E6536" w:rsidRPr="009E6536" w:rsidRDefault="009E6536" w:rsidP="009E6536">
      <w:pPr>
        <w:pStyle w:val="MDPI21heading1"/>
        <w:rPr>
          <w:b w:val="0"/>
        </w:rPr>
      </w:pPr>
      <w:r w:rsidRPr="009E6536">
        <w:rPr>
          <w:b w:val="0"/>
        </w:rPr>
        <w:t>A 200 m x 200 m square mesh was generated to simulate a topography with rolling hills using a 1 meter grid. A large (27 m</w:t>
      </w:r>
      <w:r w:rsidRPr="009736EA">
        <w:rPr>
          <w:b w:val="0"/>
          <w:vertAlign w:val="superscript"/>
        </w:rPr>
        <w:t>3</w:t>
      </w:r>
      <w:r w:rsidRPr="009E6536">
        <w:rPr>
          <w:b w:val="0"/>
        </w:rPr>
        <w:t>) cube was placed in the center of the scene to test surface reconstruction accuracy on regions with sharp corners and edges. Ten 1</w:t>
      </w:r>
      <w:r w:rsidR="00747E83">
        <w:rPr>
          <w:b w:val="0"/>
        </w:rPr>
        <w:t xml:space="preserve"> </w:t>
      </w:r>
      <w:r w:rsidRPr="009E6536">
        <w:rPr>
          <w:b w:val="0"/>
        </w:rPr>
        <w:t>m x 1</w:t>
      </w:r>
      <w:r w:rsidR="00747E83">
        <w:rPr>
          <w:b w:val="0"/>
        </w:rPr>
        <w:t xml:space="preserve"> </w:t>
      </w:r>
      <w:r w:rsidRPr="009E6536">
        <w:rPr>
          <w:b w:val="0"/>
        </w:rPr>
        <w:t>m x 0.05 m square, checkerboard pattern GCPs were distributed evenly throughout the scene 0.25 m above the ground surface. The materials of all objects in the scene were modeled as perfect Lambertian surfaces. The topographic surface was textured using a combination of two textures. The first texture was a 7200</w:t>
      </w:r>
      <w:ins w:id="72" w:author="Richie" w:date="2017-04-16T11:53:00Z">
        <w:r w:rsidR="00DC2E67">
          <w:rPr>
            <w:b w:val="0"/>
          </w:rPr>
          <w:t xml:space="preserve"> </w:t>
        </w:r>
      </w:ins>
      <w:r w:rsidRPr="009E6536">
        <w:rPr>
          <w:b w:val="0"/>
        </w:rPr>
        <w:t>x</w:t>
      </w:r>
      <w:ins w:id="73" w:author="Richie" w:date="2017-04-16T11:53:00Z">
        <w:r w:rsidR="00DC2E67">
          <w:rPr>
            <w:b w:val="0"/>
          </w:rPr>
          <w:t xml:space="preserve"> </w:t>
        </w:r>
      </w:ins>
      <w:r w:rsidRPr="009E6536">
        <w:rPr>
          <w:b w:val="0"/>
        </w:rPr>
        <w:t>7200 pixel aerial image [</w:t>
      </w:r>
      <w:del w:id="74" w:author="Richie" w:date="2017-04-15T15:06:00Z">
        <w:r w:rsidR="0029579A" w:rsidDel="00850B8B">
          <w:rPr>
            <w:b w:val="0"/>
          </w:rPr>
          <w:delText>29</w:delText>
        </w:r>
      </w:del>
      <w:ins w:id="75" w:author="Richie" w:date="2017-04-15T15:06:00Z">
        <w:r w:rsidR="00850B8B">
          <w:rPr>
            <w:b w:val="0"/>
          </w:rPr>
          <w:t>31</w:t>
        </w:r>
      </w:ins>
      <w:r w:rsidRPr="009E6536">
        <w:rPr>
          <w:b w:val="0"/>
        </w:rPr>
        <w:t xml:space="preserve">] for an effective texel footprint with a linear dimension of 2.78 cm. The second texture </w:t>
      </w:r>
      <w:r w:rsidR="00F00D77">
        <w:rPr>
          <w:b w:val="0"/>
        </w:rPr>
        <w:t>was</w:t>
      </w:r>
      <w:r w:rsidR="00F00D77" w:rsidRPr="009E6536">
        <w:rPr>
          <w:b w:val="0"/>
        </w:rPr>
        <w:t xml:space="preserve"> </w:t>
      </w:r>
      <w:r w:rsidRPr="009E6536">
        <w:rPr>
          <w:b w:val="0"/>
        </w:rPr>
        <w:t>a 3456</w:t>
      </w:r>
      <w:ins w:id="76" w:author="Richie" w:date="2017-04-16T11:53:00Z">
        <w:r w:rsidR="00DC2E67">
          <w:rPr>
            <w:b w:val="0"/>
          </w:rPr>
          <w:t xml:space="preserve"> </w:t>
        </w:r>
      </w:ins>
      <w:r w:rsidRPr="009E6536">
        <w:rPr>
          <w:b w:val="0"/>
        </w:rPr>
        <w:t>x</w:t>
      </w:r>
      <w:ins w:id="77" w:author="Richie" w:date="2017-04-16T11:53:00Z">
        <w:r w:rsidR="00DC2E67">
          <w:rPr>
            <w:b w:val="0"/>
          </w:rPr>
          <w:t xml:space="preserve"> </w:t>
        </w:r>
      </w:ins>
      <w:r w:rsidRPr="009E6536">
        <w:rPr>
          <w:b w:val="0"/>
        </w:rPr>
        <w:t xml:space="preserve">3456 pixel image of grass was tiled ten times in both the </w:t>
      </w:r>
      <w:r w:rsidRPr="00E95C19">
        <w:rPr>
          <w:b w:val="0"/>
          <w:i/>
        </w:rPr>
        <w:t>x</w:t>
      </w:r>
      <w:r w:rsidRPr="009E6536">
        <w:rPr>
          <w:b w:val="0"/>
        </w:rPr>
        <w:t xml:space="preserve"> and the </w:t>
      </w:r>
      <w:r w:rsidRPr="00E95C19">
        <w:rPr>
          <w:b w:val="0"/>
          <w:i/>
        </w:rPr>
        <w:t>y</w:t>
      </w:r>
      <w:r w:rsidRPr="009E6536">
        <w:rPr>
          <w:b w:val="0"/>
        </w:rPr>
        <w:t xml:space="preserve"> dimensions for an effective repeating image pattern 34560 x 34560 pixels, and a texel footprint with a linear dimension of 0.58 cm on the topography. The image of grass was taken with a DSLR camera (Canon T5i) and manually edited to create a seamless texture for tiling with no edge effects between tiles. The aerial image and grass texture were merged together by setting the grass texture with an alpha of 0.15 and the aerial image layered beneath it with an alpha value of 1. The cube was textured using a 3456</w:t>
      </w:r>
      <w:ins w:id="78" w:author="Richie" w:date="2017-04-16T11:53:00Z">
        <w:r w:rsidR="00DC2E67">
          <w:rPr>
            <w:b w:val="0"/>
          </w:rPr>
          <w:t xml:space="preserve"> </w:t>
        </w:r>
      </w:ins>
      <w:r w:rsidRPr="009E6536">
        <w:rPr>
          <w:b w:val="0"/>
        </w:rPr>
        <w:t>x</w:t>
      </w:r>
      <w:ins w:id="79" w:author="Richie" w:date="2017-04-16T11:53:00Z">
        <w:r w:rsidR="00DC2E67">
          <w:rPr>
            <w:b w:val="0"/>
          </w:rPr>
          <w:t xml:space="preserve"> </w:t>
        </w:r>
      </w:ins>
      <w:r w:rsidRPr="009E6536">
        <w:rPr>
          <w:b w:val="0"/>
        </w:rPr>
        <w:t xml:space="preserve">3456 pixel seamless image of rocks that was derived from a </w:t>
      </w:r>
      <w:r w:rsidR="005078D0" w:rsidRPr="009E6536">
        <w:rPr>
          <w:b w:val="0"/>
        </w:rPr>
        <w:t>DSLR (</w:t>
      </w:r>
      <w:r w:rsidR="00747E83" w:rsidRPr="009E6536">
        <w:rPr>
          <w:b w:val="0"/>
        </w:rPr>
        <w:t>Canon T5i)</w:t>
      </w:r>
      <w:r w:rsidRPr="009E6536">
        <w:rPr>
          <w:b w:val="0"/>
        </w:rPr>
        <w:t xml:space="preserve"> image taken by the authors. This resulted in an effective texel footprint with a linear dimension of 0.35 cm on the cube. Each of the textures was set so that the coloring on the scene </w:t>
      </w:r>
      <w:r w:rsidR="00F00D77">
        <w:rPr>
          <w:b w:val="0"/>
        </w:rPr>
        <w:t>was</w:t>
      </w:r>
      <w:r w:rsidR="00F00D77" w:rsidRPr="009E6536">
        <w:rPr>
          <w:b w:val="0"/>
        </w:rPr>
        <w:t xml:space="preserve"> </w:t>
      </w:r>
      <w:r w:rsidRPr="009E6536">
        <w:rPr>
          <w:b w:val="0"/>
        </w:rPr>
        <w:t>interpolated between texels and there</w:t>
      </w:r>
      <w:r w:rsidR="00F00D77">
        <w:rPr>
          <w:b w:val="0"/>
        </w:rPr>
        <w:t xml:space="preserve"> were</w:t>
      </w:r>
      <w:r w:rsidRPr="009E6536">
        <w:rPr>
          <w:b w:val="0"/>
        </w:rPr>
        <w:t xml:space="preserve"> no </w:t>
      </w:r>
      <w:r w:rsidR="006D5A38">
        <w:rPr>
          <w:b w:val="0"/>
        </w:rPr>
        <w:t>unrealistic</w:t>
      </w:r>
      <w:r w:rsidR="006D5A38" w:rsidRPr="009E6536">
        <w:rPr>
          <w:b w:val="0"/>
        </w:rPr>
        <w:t xml:space="preserve"> </w:t>
      </w:r>
      <w:r w:rsidR="00F00D77">
        <w:rPr>
          <w:b w:val="0"/>
        </w:rPr>
        <w:t>edge effects</w:t>
      </w:r>
      <w:r w:rsidRPr="009E6536">
        <w:rPr>
          <w:b w:val="0"/>
        </w:rPr>
        <w:t xml:space="preserve">. </w:t>
      </w:r>
      <w:ins w:id="80" w:author="Richie" w:date="2017-04-14T22:09:00Z">
        <w:r w:rsidR="00EF30C4">
          <w:rPr>
            <w:b w:val="0"/>
          </w:rPr>
          <w:t xml:space="preserve">The texel footprint of each of the materials </w:t>
        </w:r>
      </w:ins>
      <w:ins w:id="81" w:author="Richie" w:date="2017-04-14T22:10:00Z">
        <w:r w:rsidR="00EF30C4">
          <w:rPr>
            <w:b w:val="0"/>
          </w:rPr>
          <w:t xml:space="preserve">is set to a value less than the GSD, which, as described below, is 1.00cm. </w:t>
        </w:r>
        <w:del w:id="82" w:author="Parrish, Christopher" w:date="2017-04-15T10:56:00Z">
          <w:r w:rsidR="00EF30C4" w:rsidDel="00161DC5">
            <w:rPr>
              <w:b w:val="0"/>
            </w:rPr>
            <w:delText xml:space="preserve"> </w:delText>
          </w:r>
        </w:del>
      </w:ins>
      <w:r w:rsidRPr="009E6536">
        <w:rPr>
          <w:b w:val="0"/>
        </w:rPr>
        <w:t xml:space="preserve">Oblique images of each object in the scene are shown in Figure 5. </w:t>
      </w:r>
    </w:p>
    <w:p w14:paraId="61C4A739" w14:textId="02EA5848" w:rsidR="009E6536" w:rsidRDefault="009E6536" w:rsidP="009E6536">
      <w:pPr>
        <w:pStyle w:val="MDPI21heading1"/>
        <w:rPr>
          <w:b w:val="0"/>
        </w:rPr>
      </w:pPr>
      <w:r w:rsidRPr="009E6536">
        <w:rPr>
          <w:b w:val="0"/>
        </w:rPr>
        <w:t xml:space="preserve">The scene was illuminated using a “Sun” style of lamp in Blender, where all the light rays are parallel to </w:t>
      </w:r>
      <w:r w:rsidR="00C84BFC">
        <w:rPr>
          <w:b w:val="0"/>
        </w:rPr>
        <w:t>one another</w:t>
      </w:r>
      <w:r w:rsidRPr="009E6536">
        <w:rPr>
          <w:b w:val="0"/>
        </w:rPr>
        <w:t xml:space="preserve">. The light </w:t>
      </w:r>
      <w:r w:rsidR="00715DCF">
        <w:rPr>
          <w:b w:val="0"/>
        </w:rPr>
        <w:t>was</w:t>
      </w:r>
      <w:r w:rsidR="00715DCF" w:rsidRPr="009E6536">
        <w:rPr>
          <w:b w:val="0"/>
        </w:rPr>
        <w:t xml:space="preserve"> </w:t>
      </w:r>
      <w:r w:rsidRPr="009E6536">
        <w:rPr>
          <w:b w:val="0"/>
        </w:rPr>
        <w:t xml:space="preserve">initially directed at nadir, and the angle </w:t>
      </w:r>
      <w:r w:rsidR="00715DCF">
        <w:rPr>
          <w:b w:val="0"/>
        </w:rPr>
        <w:t>was</w:t>
      </w:r>
      <w:r w:rsidR="00715DCF" w:rsidRPr="009E6536">
        <w:rPr>
          <w:b w:val="0"/>
        </w:rPr>
        <w:t xml:space="preserve"> </w:t>
      </w:r>
      <w:r w:rsidRPr="009E6536">
        <w:rPr>
          <w:b w:val="0"/>
        </w:rPr>
        <w:t xml:space="preserve">linearly interpolated to a 30-degree rotation about the </w:t>
      </w:r>
      <w:r w:rsidRPr="00C57440">
        <w:rPr>
          <w:b w:val="0"/>
          <w:i/>
        </w:rPr>
        <w:t>x</w:t>
      </w:r>
      <w:r w:rsidRPr="009E6536">
        <w:rPr>
          <w:b w:val="0"/>
        </w:rPr>
        <w:t xml:space="preserve">-axis for the final image. </w:t>
      </w:r>
      <w:ins w:id="83" w:author="Richie" w:date="2017-04-14T22:11:00Z">
        <w:r w:rsidR="00EF30C4">
          <w:rPr>
            <w:b w:val="0"/>
          </w:rPr>
          <w:t xml:space="preserve">This varying sun angle simulates the slight movement of shadows, as is experienced in a real world data acquisition. </w:t>
        </w:r>
      </w:ins>
      <w:r w:rsidR="00C84BFC">
        <w:rPr>
          <w:b w:val="0"/>
        </w:rPr>
        <w:t>If desired, further control over the illumination settings</w:t>
      </w:r>
      <w:r w:rsidR="005261B9">
        <w:rPr>
          <w:b w:val="0"/>
        </w:rPr>
        <w:t xml:space="preserve"> within the render engine </w:t>
      </w:r>
      <w:r w:rsidR="00C84BFC">
        <w:rPr>
          <w:b w:val="0"/>
        </w:rPr>
        <w:t xml:space="preserve">could be achieved </w:t>
      </w:r>
      <w:r w:rsidR="005261B9">
        <w:rPr>
          <w:b w:val="0"/>
        </w:rPr>
        <w:t xml:space="preserve">using the </w:t>
      </w:r>
      <w:r w:rsidR="00C84BFC">
        <w:rPr>
          <w:b w:val="0"/>
        </w:rPr>
        <w:t>“</w:t>
      </w:r>
      <w:r w:rsidR="005261B9">
        <w:rPr>
          <w:b w:val="0"/>
        </w:rPr>
        <w:t xml:space="preserve">color management” settings. </w:t>
      </w:r>
      <w:r w:rsidRPr="009E6536">
        <w:rPr>
          <w:b w:val="0"/>
        </w:rPr>
        <w:t xml:space="preserve">Regions that are shadowed from the sun </w:t>
      </w:r>
      <w:r w:rsidR="00AE18F5">
        <w:rPr>
          <w:b w:val="0"/>
        </w:rPr>
        <w:t>in the Blender Internal Render Engine receive no light</w:t>
      </w:r>
      <w:r w:rsidR="00C84BFC">
        <w:rPr>
          <w:b w:val="0"/>
        </w:rPr>
        <w:t xml:space="preserve">; hence to more realistically model ambient light within the scene </w:t>
      </w:r>
      <w:r w:rsidRPr="009E6536">
        <w:rPr>
          <w:b w:val="0"/>
        </w:rPr>
        <w:t>and improve texture in shadowed regions, an ambient light source was added</w:t>
      </w:r>
      <w:r w:rsidR="00C84BFC">
        <w:rPr>
          <w:b w:val="0"/>
        </w:rPr>
        <w:t xml:space="preserve">. </w:t>
      </w:r>
      <w:r w:rsidRPr="009E6536">
        <w:rPr>
          <w:b w:val="0"/>
        </w:rPr>
        <w:t>Th</w:t>
      </w:r>
      <w:r w:rsidR="00AE18F5">
        <w:rPr>
          <w:b w:val="0"/>
        </w:rPr>
        <w:t xml:space="preserve">ese </w:t>
      </w:r>
      <w:r w:rsidR="005078D0">
        <w:rPr>
          <w:b w:val="0"/>
        </w:rPr>
        <w:t xml:space="preserve">settings </w:t>
      </w:r>
      <w:r w:rsidR="005078D0" w:rsidRPr="009E6536">
        <w:rPr>
          <w:b w:val="0"/>
        </w:rPr>
        <w:t>generated</w:t>
      </w:r>
      <w:r w:rsidR="00AE18F5">
        <w:rPr>
          <w:b w:val="0"/>
        </w:rPr>
        <w:t xml:space="preserve"> a scene with adequate lighting on </w:t>
      </w:r>
      <w:r w:rsidR="005078D0">
        <w:rPr>
          <w:b w:val="0"/>
        </w:rPr>
        <w:t>all</w:t>
      </w:r>
      <w:r w:rsidR="00AE18F5">
        <w:rPr>
          <w:b w:val="0"/>
        </w:rPr>
        <w:t xml:space="preserve"> objects in the scene.</w:t>
      </w:r>
      <w:r w:rsidR="00C84BFC">
        <w:rPr>
          <w:b w:val="0"/>
        </w:rPr>
        <w:t xml:space="preserve"> </w:t>
      </w:r>
      <w:r w:rsidR="00F00D77">
        <w:rPr>
          <w:b w:val="0"/>
        </w:rPr>
        <w:t>(</w:t>
      </w:r>
      <w:r w:rsidR="002A08AE">
        <w:rPr>
          <w:b w:val="0"/>
        </w:rPr>
        <w:t xml:space="preserve">For </w:t>
      </w:r>
      <w:r w:rsidR="00C84BFC">
        <w:rPr>
          <w:b w:val="0"/>
        </w:rPr>
        <w:t xml:space="preserve">a test in which illumination </w:t>
      </w:r>
      <w:r w:rsidR="002A08AE">
        <w:rPr>
          <w:b w:val="0"/>
        </w:rPr>
        <w:t xml:space="preserve">is </w:t>
      </w:r>
      <w:r w:rsidR="00C84BFC">
        <w:rPr>
          <w:b w:val="0"/>
        </w:rPr>
        <w:t xml:space="preserve">one of the </w:t>
      </w:r>
      <w:r w:rsidR="008E2762">
        <w:rPr>
          <w:b w:val="0"/>
        </w:rPr>
        <w:t xml:space="preserve">primary </w:t>
      </w:r>
      <w:r w:rsidR="00C84BFC">
        <w:rPr>
          <w:b w:val="0"/>
        </w:rPr>
        <w:t xml:space="preserve">variables investigated, additional refinement of the illumination parameters in this step </w:t>
      </w:r>
      <w:r w:rsidR="002A08AE">
        <w:rPr>
          <w:b w:val="0"/>
        </w:rPr>
        <w:t>is recommended</w:t>
      </w:r>
      <w:r w:rsidR="00C84BFC">
        <w:rPr>
          <w:b w:val="0"/>
        </w:rPr>
        <w:t>.</w:t>
      </w:r>
      <w:r w:rsidR="008E2762">
        <w:rPr>
          <w:b w:val="0"/>
        </w:rPr>
        <w:t>)</w:t>
      </w:r>
    </w:p>
    <w:p w14:paraId="5050128B" w14:textId="77777777" w:rsidR="0083677E" w:rsidRDefault="0083677E" w:rsidP="009E6536">
      <w:pPr>
        <w:pStyle w:val="MDPI21heading1"/>
        <w:rPr>
          <w:b w:val="0"/>
        </w:rPr>
      </w:pPr>
      <w:r w:rsidRPr="001A40BB">
        <w:rPr>
          <w:rFonts w:ascii="Times New Roman" w:hAnsi="Times New Roman"/>
          <w:noProof/>
          <w:sz w:val="24"/>
          <w:szCs w:val="24"/>
          <w:lang w:eastAsia="en-US" w:bidi="ar-SA"/>
        </w:rPr>
        <w:drawing>
          <wp:inline distT="0" distB="0" distL="0" distR="0" wp14:anchorId="5BE9C104" wp14:editId="319E9E3B">
            <wp:extent cx="5615940" cy="1578756"/>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75" r="6603" b="25258"/>
                    <a:stretch/>
                  </pic:blipFill>
                  <pic:spPr bwMode="auto">
                    <a:xfrm>
                      <a:off x="0" y="0"/>
                      <a:ext cx="5615940" cy="1578756"/>
                    </a:xfrm>
                    <a:prstGeom prst="rect">
                      <a:avLst/>
                    </a:prstGeom>
                    <a:ln>
                      <a:noFill/>
                    </a:ln>
                    <a:extLst>
                      <a:ext uri="{53640926-AAD7-44D8-BBD7-CCE9431645EC}">
                        <a14:shadowObscured xmlns:a14="http://schemas.microsoft.com/office/drawing/2010/main"/>
                      </a:ext>
                    </a:extLst>
                  </pic:spPr>
                </pic:pic>
              </a:graphicData>
            </a:graphic>
          </wp:inline>
        </w:drawing>
      </w:r>
    </w:p>
    <w:p w14:paraId="2AE43A5C" w14:textId="77777777" w:rsidR="0083677E" w:rsidRDefault="0083677E" w:rsidP="0083677E">
      <w:pPr>
        <w:pStyle w:val="MDPI51figurecaption"/>
        <w:rPr>
          <w:b/>
        </w:rPr>
      </w:pPr>
      <w:r w:rsidRPr="00706F48">
        <w:rPr>
          <w:b/>
        </w:rPr>
        <w:t xml:space="preserve">Figure </w:t>
      </w:r>
      <w:r>
        <w:rPr>
          <w:b/>
        </w:rPr>
        <w:t>5</w:t>
      </w:r>
      <w:r w:rsidRPr="00706F48">
        <w:rPr>
          <w:b/>
        </w:rPr>
        <w:t>.</w:t>
      </w:r>
      <w:r w:rsidRPr="00706F48">
        <w:t xml:space="preserve"> </w:t>
      </w:r>
      <w:r w:rsidRPr="0083677E">
        <w:t>The scene was generated in Blender to represent a hilly topography (left) with 10 GCPs (center), distributed throughout the scene and a 3m cube placed in the center (right).</w:t>
      </w:r>
    </w:p>
    <w:p w14:paraId="109FA96D" w14:textId="7EF9C2B5" w:rsidR="009E6536" w:rsidRDefault="009E6536" w:rsidP="009E6536">
      <w:pPr>
        <w:pStyle w:val="MDPI21heading1"/>
        <w:rPr>
          <w:b w:val="0"/>
        </w:rPr>
      </w:pPr>
      <w:r w:rsidRPr="009E6536">
        <w:rPr>
          <w:b w:val="0"/>
        </w:rPr>
        <w:t xml:space="preserve">A camera was created in Blender with parameters meant to emulate a Sony A5000 camera with a </w:t>
      </w:r>
      <w:r w:rsidR="005078D0" w:rsidRPr="009E6536">
        <w:rPr>
          <w:b w:val="0"/>
        </w:rPr>
        <w:t>16-mm</w:t>
      </w:r>
      <w:r w:rsidRPr="009E6536">
        <w:rPr>
          <w:b w:val="0"/>
        </w:rPr>
        <w:t xml:space="preserve"> lens and 5456</w:t>
      </w:r>
      <w:ins w:id="84" w:author="Richie" w:date="2017-04-16T11:54:00Z">
        <w:r w:rsidR="00DC2E67">
          <w:rPr>
            <w:b w:val="0"/>
          </w:rPr>
          <w:t xml:space="preserve"> </w:t>
        </w:r>
      </w:ins>
      <w:r w:rsidRPr="009E6536">
        <w:rPr>
          <w:b w:val="0"/>
        </w:rPr>
        <w:t>x</w:t>
      </w:r>
      <w:ins w:id="85" w:author="Richie" w:date="2017-04-16T11:54:00Z">
        <w:r w:rsidR="00DC2E67">
          <w:rPr>
            <w:b w:val="0"/>
          </w:rPr>
          <w:t xml:space="preserve"> </w:t>
        </w:r>
      </w:ins>
      <w:r w:rsidRPr="009E6536">
        <w:rPr>
          <w:b w:val="0"/>
        </w:rPr>
        <w:t xml:space="preserve">3632 (20 Mp) pixel sensor. This particular camera was chosen, as it is a popular choice for </w:t>
      </w:r>
      <w:r w:rsidR="006E270F">
        <w:rPr>
          <w:b w:val="0"/>
        </w:rPr>
        <w:t>UAS</w:t>
      </w:r>
      <w:r w:rsidRPr="009E6536">
        <w:rPr>
          <w:b w:val="0"/>
        </w:rPr>
        <w:t xml:space="preserve"> imagery acquisition. An array of simulated camera stations was placed on a flight path to create a ground sampling distance (GSD) of 1.00 cm and an overlap and sidelap of 75% each. To remove imaging on the edge of the simulated topographic surface, the inner 100m x 100m of the topography was selected as the area of interest (AOI). The trajectory </w:t>
      </w:r>
      <w:r w:rsidR="008E2762" w:rsidRPr="009E6536">
        <w:rPr>
          <w:b w:val="0"/>
        </w:rPr>
        <w:t>consist</w:t>
      </w:r>
      <w:r w:rsidR="008E2762">
        <w:rPr>
          <w:b w:val="0"/>
        </w:rPr>
        <w:t>ed</w:t>
      </w:r>
      <w:r w:rsidR="008E2762" w:rsidRPr="009E6536">
        <w:rPr>
          <w:b w:val="0"/>
        </w:rPr>
        <w:t xml:space="preserve"> </w:t>
      </w:r>
      <w:r w:rsidRPr="009E6536">
        <w:rPr>
          <w:b w:val="0"/>
        </w:rPr>
        <w:t xml:space="preserve">of 77 </w:t>
      </w:r>
      <w:r w:rsidRPr="009E6536">
        <w:rPr>
          <w:b w:val="0"/>
        </w:rPr>
        <w:lastRenderedPageBreak/>
        <w:t xml:space="preserve">simulated </w:t>
      </w:r>
      <w:r w:rsidR="00C84BFC" w:rsidRPr="009E6536">
        <w:rPr>
          <w:b w:val="0"/>
        </w:rPr>
        <w:t>camera</w:t>
      </w:r>
      <w:r w:rsidR="00C84BFC">
        <w:rPr>
          <w:b w:val="0"/>
        </w:rPr>
        <w:t xml:space="preserve"> stations</w:t>
      </w:r>
      <w:r w:rsidR="00C84BFC" w:rsidRPr="009E6536">
        <w:rPr>
          <w:b w:val="0"/>
        </w:rPr>
        <w:t xml:space="preserve"> </w:t>
      </w:r>
      <w:r w:rsidRPr="009E6536">
        <w:rPr>
          <w:b w:val="0"/>
        </w:rPr>
        <w:t>distributed across 7 flight lines with nadir looking imagery, as shown in Figure 5</w:t>
      </w:r>
      <w:r w:rsidR="00C84BFC">
        <w:rPr>
          <w:b w:val="0"/>
        </w:rPr>
        <w:t xml:space="preserve"> (leftmost sub-figure)</w:t>
      </w:r>
      <w:r w:rsidRPr="009E6536">
        <w:rPr>
          <w:b w:val="0"/>
        </w:rPr>
        <w:t xml:space="preserve">. To generate imagery that </w:t>
      </w:r>
      <w:r w:rsidR="008E2762">
        <w:rPr>
          <w:b w:val="0"/>
        </w:rPr>
        <w:t>was</w:t>
      </w:r>
      <w:r w:rsidR="008E2762" w:rsidRPr="009E6536">
        <w:rPr>
          <w:b w:val="0"/>
        </w:rPr>
        <w:t xml:space="preserve"> </w:t>
      </w:r>
      <w:r w:rsidRPr="009E6536">
        <w:rPr>
          <w:b w:val="0"/>
        </w:rPr>
        <w:t xml:space="preserve">more representative of a real-world scenario with a UAS, white Gaussian noise (σ = 1 m) was added to the camera translation in each of the three dimensions </w:t>
      </w:r>
      <w:ins w:id="86" w:author="Richie" w:date="2017-04-14T22:23:00Z">
        <w:r w:rsidR="008B0469">
          <w:rPr>
            <w:b w:val="0"/>
          </w:rPr>
          <w:t>to simulate uncertainty in the true UAS trajectory</w:t>
        </w:r>
      </w:ins>
      <w:ins w:id="87" w:author="Richie" w:date="2017-04-14T22:24:00Z">
        <w:r w:rsidR="008B0469">
          <w:rPr>
            <w:b w:val="0"/>
          </w:rPr>
          <w:t xml:space="preserve"> due to UAS navigation GPS uncertainty.</w:t>
        </w:r>
      </w:ins>
      <w:ins w:id="88" w:author="Richie" w:date="2017-04-14T22:23:00Z">
        <w:r w:rsidR="008B0469">
          <w:rPr>
            <w:b w:val="0"/>
          </w:rPr>
          <w:t xml:space="preserve"> </w:t>
        </w:r>
      </w:ins>
      <w:ins w:id="89" w:author="Richie" w:date="2017-04-16T11:49:00Z">
        <w:r w:rsidR="00DC2E67">
          <w:rPr>
            <w:b w:val="0"/>
          </w:rPr>
          <w:t xml:space="preserve">This uncertainty </w:t>
        </w:r>
      </w:ins>
      <w:ins w:id="90" w:author="Richie" w:date="2017-04-16T12:50:00Z">
        <w:r w:rsidR="00BB7231">
          <w:rPr>
            <w:b w:val="0"/>
          </w:rPr>
          <w:t>was added</w:t>
        </w:r>
      </w:ins>
      <w:ins w:id="91" w:author="Richie" w:date="2017-04-16T11:49:00Z">
        <w:r w:rsidR="00DC2E67">
          <w:rPr>
            <w:b w:val="0"/>
          </w:rPr>
          <w:t xml:space="preserve"> </w:t>
        </w:r>
      </w:ins>
      <w:ins w:id="92" w:author="Richie" w:date="2017-04-16T12:50:00Z">
        <w:r w:rsidR="00BB7231">
          <w:rPr>
            <w:b w:val="0"/>
          </w:rPr>
          <w:t>to</w:t>
        </w:r>
      </w:ins>
      <w:ins w:id="93" w:author="Richie" w:date="2017-04-16T11:49:00Z">
        <w:r w:rsidR="00DC2E67">
          <w:rPr>
            <w:b w:val="0"/>
          </w:rPr>
          <w:t xml:space="preserve"> the actual position of the simulated camera whe</w:t>
        </w:r>
        <w:r w:rsidR="00BB7231">
          <w:rPr>
            <w:b w:val="0"/>
          </w:rPr>
          <w:t>n the image was rendered, and was</w:t>
        </w:r>
      </w:ins>
      <w:ins w:id="94" w:author="Richie" w:date="2017-04-16T12:50:00Z">
        <w:r w:rsidR="00BB7231">
          <w:rPr>
            <w:b w:val="0"/>
          </w:rPr>
          <w:t xml:space="preserve"> accounted for in the reported trajectory used in </w:t>
        </w:r>
      </w:ins>
      <w:ins w:id="95" w:author="Richie" w:date="2017-04-16T12:51:00Z">
        <w:r w:rsidR="00BB7231">
          <w:rPr>
            <w:b w:val="0"/>
          </w:rPr>
          <w:t>SfM</w:t>
        </w:r>
      </w:ins>
      <w:ins w:id="96" w:author="Richie" w:date="2017-04-16T12:50:00Z">
        <w:r w:rsidR="00BB7231">
          <w:rPr>
            <w:b w:val="0"/>
          </w:rPr>
          <w:t xml:space="preserve"> processing</w:t>
        </w:r>
      </w:ins>
      <w:ins w:id="97" w:author="Richie" w:date="2017-04-16T11:49:00Z">
        <w:r w:rsidR="00DC2E67">
          <w:rPr>
            <w:b w:val="0"/>
          </w:rPr>
          <w:t xml:space="preserve">. </w:t>
        </w:r>
      </w:ins>
      <w:del w:id="98" w:author="Richie" w:date="2017-04-14T22:24:00Z">
        <w:r w:rsidRPr="009E6536" w:rsidDel="008B0469">
          <w:rPr>
            <w:b w:val="0"/>
          </w:rPr>
          <w:delText>and w</w:delText>
        </w:r>
      </w:del>
      <w:ins w:id="99" w:author="Richie" w:date="2017-04-14T22:24:00Z">
        <w:r w:rsidR="008B0469">
          <w:rPr>
            <w:b w:val="0"/>
          </w:rPr>
          <w:t>W</w:t>
        </w:r>
      </w:ins>
      <w:r w:rsidRPr="009E6536">
        <w:rPr>
          <w:b w:val="0"/>
        </w:rPr>
        <w:t>hite Gaussian noise (σ = 2</w:t>
      </w:r>
      <w:r w:rsidR="008D34E8">
        <w:rPr>
          <w:b w:val="0"/>
        </w:rPr>
        <w:t>°</w:t>
      </w:r>
      <w:r w:rsidRPr="009E6536">
        <w:rPr>
          <w:b w:val="0"/>
        </w:rPr>
        <w:t xml:space="preserve">) was </w:t>
      </w:r>
      <w:ins w:id="100" w:author="Richie" w:date="2017-04-14T22:24:00Z">
        <w:r w:rsidR="008B0469">
          <w:rPr>
            <w:b w:val="0"/>
          </w:rPr>
          <w:t xml:space="preserve">also </w:t>
        </w:r>
      </w:ins>
      <w:r w:rsidRPr="009E6536">
        <w:rPr>
          <w:b w:val="0"/>
        </w:rPr>
        <w:t>added to the camera rotation about each of the three axes</w:t>
      </w:r>
      <w:ins w:id="101" w:author="Richie" w:date="2017-04-14T22:23:00Z">
        <w:r w:rsidR="008B0469">
          <w:rPr>
            <w:b w:val="0"/>
          </w:rPr>
          <w:t xml:space="preserve"> to simulate a UAS which does not always take perfectly nadir imagery</w:t>
        </w:r>
      </w:ins>
      <w:r w:rsidRPr="009E6536">
        <w:rPr>
          <w:b w:val="0"/>
        </w:rPr>
        <w:t>. Image</w:t>
      </w:r>
      <w:bookmarkStart w:id="102" w:name="_GoBack"/>
      <w:bookmarkEnd w:id="102"/>
      <w:r w:rsidRPr="009E6536">
        <w:rPr>
          <w:b w:val="0"/>
        </w:rPr>
        <w:t>ry was then rendered using Blender Internal Render Engine with the default 8-sample antialiasing enabled. The processing to render the imagery took 2 hours and 50 minutes on the workstation described earlier.</w:t>
      </w:r>
    </w:p>
    <w:p w14:paraId="58337172" w14:textId="77777777" w:rsidR="00DD5AFB" w:rsidRDefault="00DD5AFB" w:rsidP="009736EA">
      <w:pPr>
        <w:pStyle w:val="MDPI21heading1"/>
        <w:jc w:val="center"/>
        <w:rPr>
          <w:b w:val="0"/>
        </w:rPr>
      </w:pPr>
      <w:r w:rsidRPr="001A40BB">
        <w:rPr>
          <w:rFonts w:ascii="Times New Roman" w:hAnsi="Times New Roman"/>
          <w:noProof/>
          <w:sz w:val="24"/>
          <w:szCs w:val="24"/>
          <w:lang w:eastAsia="en-US" w:bidi="ar-SA"/>
        </w:rPr>
        <w:drawing>
          <wp:inline distT="0" distB="0" distL="0" distR="0" wp14:anchorId="2D2906DD" wp14:editId="5339E9E0">
            <wp:extent cx="3890942" cy="36033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bwMode="auto">
                    <a:xfrm>
                      <a:off x="0" y="0"/>
                      <a:ext cx="3890942" cy="3603351"/>
                    </a:xfrm>
                    <a:prstGeom prst="rect">
                      <a:avLst/>
                    </a:prstGeom>
                    <a:ln>
                      <a:noFill/>
                    </a:ln>
                    <a:extLst>
                      <a:ext uri="{53640926-AAD7-44D8-BBD7-CCE9431645EC}">
                        <a14:shadowObscured xmlns:a14="http://schemas.microsoft.com/office/drawing/2010/main"/>
                      </a:ext>
                    </a:extLst>
                  </pic:spPr>
                </pic:pic>
              </a:graphicData>
            </a:graphic>
          </wp:inline>
        </w:drawing>
      </w:r>
    </w:p>
    <w:p w14:paraId="4893FAC1" w14:textId="6FA37F9F" w:rsidR="00DD5AFB" w:rsidRPr="00706F48" w:rsidRDefault="00DD5AFB" w:rsidP="00DD5AFB">
      <w:pPr>
        <w:pStyle w:val="MDPI51figurecaption"/>
      </w:pPr>
      <w:r w:rsidRPr="00706F48">
        <w:rPr>
          <w:b/>
        </w:rPr>
        <w:t xml:space="preserve">Figure </w:t>
      </w:r>
      <w:r w:rsidR="0083677E">
        <w:rPr>
          <w:b/>
        </w:rPr>
        <w:t>6</w:t>
      </w:r>
      <w:r w:rsidRPr="00706F48">
        <w:rPr>
          <w:b/>
        </w:rPr>
        <w:t>.</w:t>
      </w:r>
      <w:r w:rsidRPr="00706F48">
        <w:t xml:space="preserve"> </w:t>
      </w:r>
      <w:r w:rsidR="0083677E" w:rsidRPr="0083677E">
        <w:t xml:space="preserve">A flight plan and GCP distribution was generated to simulate common </w:t>
      </w:r>
      <w:r w:rsidR="006E270F">
        <w:t>UAS</w:t>
      </w:r>
      <w:r w:rsidR="0083677E" w:rsidRPr="0083677E">
        <w:t xml:space="preserve"> experiment design in the real world.</w:t>
      </w:r>
      <w:r w:rsidR="00C84BFC">
        <w:t xml:space="preserve"> </w:t>
      </w:r>
      <w:r w:rsidR="0083677E" w:rsidRPr="0083677E">
        <w:t>The camera trajectory was designed for a GSD of 1.00cm and a sidelap and overlap of 75% each.</w:t>
      </w:r>
    </w:p>
    <w:p w14:paraId="70079DDE" w14:textId="4787617C" w:rsidR="009E6536" w:rsidRDefault="009E6536" w:rsidP="009E6536">
      <w:pPr>
        <w:pStyle w:val="MDPI21heading1"/>
        <w:rPr>
          <w:ins w:id="103" w:author="Richie" w:date="2017-04-14T18:51:00Z"/>
          <w:b w:val="0"/>
        </w:rPr>
      </w:pPr>
      <w:r w:rsidRPr="009E6536">
        <w:rPr>
          <w:b w:val="0"/>
        </w:rPr>
        <w:t>The imagery output from Blender</w:t>
      </w:r>
      <w:ins w:id="104" w:author="Richie" w:date="2017-04-12T16:19:00Z">
        <w:r w:rsidR="007A1884">
          <w:rPr>
            <w:b w:val="0"/>
          </w:rPr>
          <w:t>, rendered</w:t>
        </w:r>
      </w:ins>
      <w:r w:rsidRPr="009E6536">
        <w:rPr>
          <w:b w:val="0"/>
        </w:rPr>
        <w:t xml:space="preserve"> </w:t>
      </w:r>
      <w:ins w:id="105" w:author="Richie" w:date="2017-04-12T16:11:00Z">
        <w:r w:rsidR="007A1884">
          <w:rPr>
            <w:b w:val="0"/>
          </w:rPr>
          <w:t>using a pinhole camera model</w:t>
        </w:r>
      </w:ins>
      <w:ins w:id="106" w:author="Richie" w:date="2017-04-12T16:20:00Z">
        <w:r w:rsidR="007A1884">
          <w:rPr>
            <w:b w:val="0"/>
          </w:rPr>
          <w:t>,</w:t>
        </w:r>
      </w:ins>
      <w:ins w:id="107" w:author="Richie" w:date="2017-04-12T16:11:00Z">
        <w:r w:rsidR="007A1884">
          <w:rPr>
            <w:b w:val="0"/>
          </w:rPr>
          <w:t xml:space="preserve"> </w:t>
        </w:r>
      </w:ins>
      <w:r w:rsidRPr="009E6536">
        <w:rPr>
          <w:b w:val="0"/>
        </w:rPr>
        <w:t xml:space="preserve">was post-processed in MATLAB to simulate </w:t>
      </w:r>
      <w:ins w:id="108" w:author="Richie" w:date="2017-04-12T16:21:00Z">
        <w:r w:rsidR="00A029B0">
          <w:rPr>
            <w:b w:val="0"/>
          </w:rPr>
          <w:t xml:space="preserve">various camera and lens effects. </w:t>
        </w:r>
      </w:ins>
      <w:ins w:id="109" w:author="Richie" w:date="2017-04-12T16:23:00Z">
        <w:r w:rsidR="00A029B0">
          <w:rPr>
            <w:b w:val="0"/>
          </w:rPr>
          <w:t xml:space="preserve">These effects </w:t>
        </w:r>
      </w:ins>
      <w:ins w:id="110" w:author="Richie" w:date="2017-04-12T16:27:00Z">
        <w:r w:rsidR="00A029B0">
          <w:rPr>
            <w:b w:val="0"/>
          </w:rPr>
          <w:t xml:space="preserve">generate imagery that is more representative real world </w:t>
        </w:r>
      </w:ins>
      <w:ins w:id="111" w:author="Richie" w:date="2017-04-12T16:28:00Z">
        <w:r w:rsidR="00A029B0">
          <w:rPr>
            <w:b w:val="0"/>
          </w:rPr>
          <w:t>imagery</w:t>
        </w:r>
      </w:ins>
      <w:ins w:id="112" w:author="Richie" w:date="2017-04-12T16:27:00Z">
        <w:r w:rsidR="00A029B0">
          <w:rPr>
            <w:b w:val="0"/>
          </w:rPr>
          <w:t xml:space="preserve">, and can </w:t>
        </w:r>
      </w:ins>
      <w:ins w:id="113" w:author="Richie" w:date="2017-04-12T16:23:00Z">
        <w:r w:rsidR="00A029B0">
          <w:rPr>
            <w:b w:val="0"/>
          </w:rPr>
          <w:t xml:space="preserve">have a significant effect on the quality of the SfM and MVS pointcloud accuracy. </w:t>
        </w:r>
      </w:ins>
      <w:ins w:id="114" w:author="Richie" w:date="2017-04-12T16:21:00Z">
        <w:r w:rsidR="00A029B0">
          <w:rPr>
            <w:b w:val="0"/>
          </w:rPr>
          <w:t>N</w:t>
        </w:r>
      </w:ins>
      <w:del w:id="115" w:author="Richie" w:date="2017-04-12T16:21:00Z">
        <w:r w:rsidRPr="009E6536" w:rsidDel="00A029B0">
          <w:rPr>
            <w:b w:val="0"/>
          </w:rPr>
          <w:delText>n</w:delText>
        </w:r>
      </w:del>
      <w:r w:rsidRPr="009E6536">
        <w:rPr>
          <w:b w:val="0"/>
        </w:rPr>
        <w:t>onlinear brown distortion</w:t>
      </w:r>
      <w:ins w:id="116" w:author="Richie" w:date="2017-04-12T16:18:00Z">
        <w:r w:rsidR="007A1884">
          <w:rPr>
            <w:b w:val="0"/>
          </w:rPr>
          <w:t xml:space="preserve"> </w:t>
        </w:r>
      </w:ins>
      <w:ins w:id="117" w:author="Richie" w:date="2017-04-12T16:21:00Z">
        <w:r w:rsidR="00A029B0">
          <w:rPr>
            <w:b w:val="0"/>
          </w:rPr>
          <w:t xml:space="preserve">was first applied </w:t>
        </w:r>
      </w:ins>
      <w:ins w:id="118" w:author="Richie" w:date="2017-04-12T16:18:00Z">
        <w:r w:rsidR="007A1884">
          <w:rPr>
            <w:b w:val="0"/>
          </w:rPr>
          <w:t xml:space="preserve">by shifting </w:t>
        </w:r>
      </w:ins>
      <w:ins w:id="119" w:author="Richie" w:date="2017-04-12T16:21:00Z">
        <w:r w:rsidR="00A029B0">
          <w:rPr>
            <w:b w:val="0"/>
          </w:rPr>
          <w:t xml:space="preserve">the original </w:t>
        </w:r>
      </w:ins>
      <w:ins w:id="120" w:author="Richie" w:date="2017-04-12T16:18:00Z">
        <w:r w:rsidR="007A1884">
          <w:rPr>
            <w:b w:val="0"/>
          </w:rPr>
          <w:t>pixel coordinates</w:t>
        </w:r>
      </w:ins>
      <w:ins w:id="121" w:author="Richie" w:date="2017-04-12T16:22:00Z">
        <w:r w:rsidR="00A029B0">
          <w:rPr>
            <w:b w:val="0"/>
          </w:rPr>
          <w:t xml:space="preserve"> using Equations 1-3 [</w:t>
        </w:r>
      </w:ins>
      <w:ins w:id="122" w:author="Richie" w:date="2017-04-15T15:06:00Z">
        <w:r w:rsidR="00850B8B">
          <w:rPr>
            <w:b w:val="0"/>
          </w:rPr>
          <w:t>32</w:t>
        </w:r>
      </w:ins>
      <w:ins w:id="123" w:author="Richie" w:date="2017-04-12T16:22:00Z">
        <w:r w:rsidR="00A029B0">
          <w:rPr>
            <w:b w:val="0"/>
          </w:rPr>
          <w:t>],</w:t>
        </w:r>
      </w:ins>
      <w:ins w:id="124" w:author="Richie" w:date="2017-04-12T16:18:00Z">
        <w:r w:rsidR="007A1884">
          <w:rPr>
            <w:b w:val="0"/>
          </w:rPr>
          <w:t xml:space="preserve"> and r</w:t>
        </w:r>
      </w:ins>
      <w:ins w:id="125" w:author="Richie" w:date="2017-04-12T16:19:00Z">
        <w:r w:rsidR="007A1884">
          <w:rPr>
            <w:b w:val="0"/>
          </w:rPr>
          <w:t>einterpolating the image intensity values onto a rectilinear grid</w:t>
        </w:r>
      </w:ins>
      <w:ins w:id="126" w:author="Richie" w:date="2017-04-15T15:06:00Z">
        <w:r w:rsidR="00850B8B">
          <w:rPr>
            <w:b w:val="0"/>
          </w:rPr>
          <w:t>.</w:t>
        </w:r>
      </w:ins>
      <w:r w:rsidRPr="009E6536">
        <w:rPr>
          <w:b w:val="0"/>
        </w:rPr>
        <w:t xml:space="preserve"> </w:t>
      </w:r>
      <w:del w:id="127" w:author="Richie" w:date="2017-04-15T15:06:00Z">
        <w:r w:rsidRPr="009E6536" w:rsidDel="00850B8B">
          <w:rPr>
            <w:b w:val="0"/>
          </w:rPr>
          <w:delText>(Equation</w:delText>
        </w:r>
        <w:r w:rsidR="002A08AE" w:rsidDel="00850B8B">
          <w:rPr>
            <w:b w:val="0"/>
          </w:rPr>
          <w:delText>s</w:delText>
        </w:r>
        <w:r w:rsidRPr="009E6536" w:rsidDel="00850B8B">
          <w:rPr>
            <w:b w:val="0"/>
          </w:rPr>
          <w:delText xml:space="preserve"> 1-3) [</w:delText>
        </w:r>
        <w:r w:rsidR="0029579A" w:rsidDel="00850B8B">
          <w:rPr>
            <w:b w:val="0"/>
          </w:rPr>
          <w:delText>30</w:delText>
        </w:r>
      </w:del>
      <w:del w:id="128" w:author="Richie" w:date="2017-04-12T16:20:00Z">
        <w:r w:rsidRPr="009E6536" w:rsidDel="00A029B0">
          <w:rPr>
            <w:b w:val="0"/>
          </w:rPr>
          <w:delText xml:space="preserve">], vignetting </w:delText>
        </w:r>
      </w:del>
      <w:ins w:id="129" w:author="Richie" w:date="2017-04-12T16:20:00Z">
        <w:r w:rsidR="00A029B0">
          <w:rPr>
            <w:b w:val="0"/>
          </w:rPr>
          <w:t>V</w:t>
        </w:r>
        <w:r w:rsidR="00A029B0" w:rsidRPr="009E6536">
          <w:rPr>
            <w:b w:val="0"/>
          </w:rPr>
          <w:t xml:space="preserve">ignetting </w:t>
        </w:r>
      </w:ins>
      <w:r w:rsidRPr="009E6536">
        <w:rPr>
          <w:b w:val="0"/>
        </w:rPr>
        <w:t xml:space="preserve">(Equation 4), </w:t>
      </w:r>
      <w:ins w:id="130" w:author="Richie" w:date="2017-04-15T15:22:00Z">
        <w:r w:rsidR="00FA6C41">
          <w:rPr>
            <w:b w:val="0"/>
          </w:rPr>
          <w:t xml:space="preserve">Gaussian blur, </w:t>
        </w:r>
      </w:ins>
      <w:r w:rsidRPr="009E6536">
        <w:rPr>
          <w:b w:val="0"/>
        </w:rPr>
        <w:t xml:space="preserve">salt-and-pepper noise, </w:t>
      </w:r>
      <w:ins w:id="131" w:author="Richie" w:date="2017-04-15T15:22:00Z">
        <w:r w:rsidR="00FA6C41">
          <w:rPr>
            <w:b w:val="0"/>
          </w:rPr>
          <w:t xml:space="preserve">and </w:t>
        </w:r>
      </w:ins>
      <w:r w:rsidRPr="009E6536">
        <w:rPr>
          <w:b w:val="0"/>
        </w:rPr>
        <w:t xml:space="preserve">Gaussian noise, </w:t>
      </w:r>
      <w:del w:id="132" w:author="Richie" w:date="2017-04-15T15:22:00Z">
        <w:r w:rsidRPr="009E6536" w:rsidDel="00FA6C41">
          <w:rPr>
            <w:b w:val="0"/>
          </w:rPr>
          <w:delText>and Gaussian blur</w:delText>
        </w:r>
      </w:del>
      <w:ins w:id="133" w:author="Richie" w:date="2017-04-12T16:20:00Z">
        <w:r w:rsidR="00A029B0">
          <w:rPr>
            <w:b w:val="0"/>
          </w:rPr>
          <w:t>were then applied to the imagery</w:t>
        </w:r>
      </w:ins>
      <w:r w:rsidRPr="009E6536">
        <w:rPr>
          <w:b w:val="0"/>
        </w:rPr>
        <w:t xml:space="preserve">. To accurately apply fisheye distortion and Gaussian blur, the imagery was rendered at a larger </w:t>
      </w:r>
      <w:r w:rsidR="00E95C19">
        <w:rPr>
          <w:b w:val="0"/>
        </w:rPr>
        <w:t xml:space="preserve">sensor size than the desired </w:t>
      </w:r>
      <w:ins w:id="134" w:author="Richie" w:date="2017-04-15T15:23:00Z">
        <w:r w:rsidR="00FA6C41">
          <w:rPr>
            <w:b w:val="0"/>
          </w:rPr>
          <w:t xml:space="preserve">output </w:t>
        </w:r>
      </w:ins>
      <w:r w:rsidR="00E95C19">
        <w:rPr>
          <w:b w:val="0"/>
        </w:rPr>
        <w:t>sensor size,</w:t>
      </w:r>
      <w:r w:rsidRPr="009E6536">
        <w:rPr>
          <w:b w:val="0"/>
        </w:rPr>
        <w:t xml:space="preserve"> and then cropped after the filtering was applied. </w:t>
      </w:r>
      <w:ins w:id="135" w:author="Richie" w:date="2017-04-14T18:51:00Z">
        <w:r w:rsidR="004C43B6">
          <w:rPr>
            <w:b w:val="0"/>
          </w:rPr>
          <w:t xml:space="preserve">A flowchart depicting the postprocessing steps is shown in Figure 7. </w:t>
        </w:r>
      </w:ins>
      <w:r w:rsidRPr="009E6536">
        <w:rPr>
          <w:b w:val="0"/>
        </w:rPr>
        <w:t>The constants used in this post-processing are shown in Table 5. The post-processing of imagery in MATLAB took 50 minutes.</w:t>
      </w:r>
    </w:p>
    <w:p w14:paraId="3A029555" w14:textId="2245A642" w:rsidR="004C43B6" w:rsidRDefault="004C43B6">
      <w:pPr>
        <w:pStyle w:val="MDPI21heading1"/>
        <w:jc w:val="center"/>
        <w:rPr>
          <w:b w:val="0"/>
        </w:rPr>
        <w:pPrChange w:id="136" w:author="Richie" w:date="2017-04-14T18:52:00Z">
          <w:pPr>
            <w:pStyle w:val="MDPI21heading1"/>
          </w:pPr>
        </w:pPrChange>
      </w:pPr>
      <w:ins w:id="137" w:author="Richie" w:date="2017-04-14T18:52:00Z">
        <w:r>
          <w:rPr>
            <w:b w:val="0"/>
            <w:noProof/>
            <w:lang w:eastAsia="en-US" w:bidi="ar-SA"/>
          </w:rPr>
          <w:lastRenderedPageBreak/>
          <w:drawing>
            <wp:inline distT="0" distB="0" distL="0" distR="0" wp14:anchorId="22544D95" wp14:editId="64C92B95">
              <wp:extent cx="2375089" cy="3346419"/>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PostprocessingFlow.png"/>
                      <pic:cNvPicPr>
                        <a:picLocks noChangeAspect="1" noChangeArrowheads="1"/>
                      </pic:cNvPicPr>
                    </pic:nvPicPr>
                    <pic:blipFill>
                      <a:blip r:embed="rId14"/>
                      <a:stretch>
                        <a:fillRect/>
                      </a:stretch>
                    </pic:blipFill>
                    <pic:spPr bwMode="auto">
                      <a:xfrm>
                        <a:off x="0" y="0"/>
                        <a:ext cx="2375089" cy="3346419"/>
                      </a:xfrm>
                      <a:prstGeom prst="rect">
                        <a:avLst/>
                      </a:prstGeom>
                      <a:noFill/>
                      <a:ln>
                        <a:noFill/>
                      </a:ln>
                    </pic:spPr>
                  </pic:pic>
                </a:graphicData>
              </a:graphic>
            </wp:inline>
          </w:drawing>
        </w:r>
      </w:ins>
    </w:p>
    <w:p w14:paraId="09AA9279" w14:textId="18D0FA7E" w:rsidR="004C43B6" w:rsidRDefault="004C43B6">
      <w:pPr>
        <w:pStyle w:val="MDPI51figurecaption"/>
        <w:rPr>
          <w:ins w:id="138" w:author="Richie" w:date="2017-04-14T18:53:00Z"/>
          <w:b/>
        </w:rPr>
        <w:pPrChange w:id="139" w:author="Richie" w:date="2017-04-14T18:57:00Z">
          <w:pPr>
            <w:pStyle w:val="MDPI41tablecaption"/>
            <w:jc w:val="center"/>
          </w:pPr>
        </w:pPrChange>
      </w:pPr>
      <w:ins w:id="140" w:author="Richie" w:date="2017-04-14T18:53:00Z">
        <w:r w:rsidRPr="00706F48">
          <w:rPr>
            <w:b/>
          </w:rPr>
          <w:t xml:space="preserve">Figure </w:t>
        </w:r>
        <w:r>
          <w:rPr>
            <w:b/>
          </w:rPr>
          <w:t>7</w:t>
        </w:r>
        <w:r w:rsidRPr="00706F48">
          <w:rPr>
            <w:b/>
          </w:rPr>
          <w:t>.</w:t>
        </w:r>
        <w:r w:rsidRPr="00706F48">
          <w:t xml:space="preserve"> </w:t>
        </w:r>
        <w:r>
          <w:t xml:space="preserve">The imagery from Blender, rendered using a pinhole camera model, is postprocessed to introduce lens </w:t>
        </w:r>
      </w:ins>
      <w:ins w:id="141" w:author="Richie" w:date="2017-04-14T18:54:00Z">
        <w:r>
          <w:t xml:space="preserve">and camera effects. </w:t>
        </w:r>
        <w:del w:id="142" w:author="Parrish, Christopher" w:date="2017-04-15T11:05:00Z">
          <w:r w:rsidDel="00CA6E8A">
            <w:delText xml:space="preserve"> </w:delText>
          </w:r>
        </w:del>
      </w:ins>
      <w:ins w:id="143" w:author="Richie" w:date="2017-04-14T18:55:00Z">
        <w:r>
          <w:t xml:space="preserve">The magnitude of the postprocessing effects are set high in this example </w:t>
        </w:r>
      </w:ins>
      <w:ins w:id="144" w:author="Richie" w:date="2017-04-14T18:56:00Z">
        <w:r>
          <w:t xml:space="preserve">to clearly demonstrate the effect of each. </w:t>
        </w:r>
        <w:del w:id="145" w:author="Parrish, Christopher" w:date="2017-04-15T11:05:00Z">
          <w:r w:rsidDel="00CA6E8A">
            <w:delText xml:space="preserve"> </w:delText>
          </w:r>
        </w:del>
        <w:r>
          <w:t>The full size image</w:t>
        </w:r>
      </w:ins>
      <w:ins w:id="146" w:author="Parrish, Christopher" w:date="2017-04-15T11:05:00Z">
        <w:r w:rsidR="00CA6E8A">
          <w:t xml:space="preserve"> </w:t>
        </w:r>
      </w:ins>
      <w:ins w:id="147" w:author="Richie" w:date="2017-04-14T18:56:00Z">
        <w:r>
          <w:t>(left) and a close up image</w:t>
        </w:r>
      </w:ins>
      <w:ins w:id="148" w:author="Parrish, Christopher" w:date="2017-04-15T11:05:00Z">
        <w:r w:rsidR="00CA6E8A">
          <w:t xml:space="preserve"> </w:t>
        </w:r>
      </w:ins>
      <w:ins w:id="149" w:author="Richie" w:date="2017-04-14T18:56:00Z">
        <w:r>
          <w:t>(right) are both shown in order to depict</w:t>
        </w:r>
      </w:ins>
      <w:ins w:id="150" w:author="Richie" w:date="2017-04-14T18:57:00Z">
        <w:r>
          <w:t xml:space="preserve"> both the large and small scale effects.</w:t>
        </w:r>
      </w:ins>
    </w:p>
    <w:p w14:paraId="6F405318" w14:textId="69F2260C" w:rsidR="00DD5AFB" w:rsidRPr="00DD5AFB" w:rsidRDefault="00DD5AFB" w:rsidP="00DD5AFB">
      <w:pPr>
        <w:pStyle w:val="MDPI41tablecaption"/>
        <w:jc w:val="center"/>
      </w:pPr>
      <w:r>
        <w:rPr>
          <w:b/>
        </w:rPr>
        <w:t>Table 4</w:t>
      </w:r>
      <w:r w:rsidRPr="00706F48">
        <w:rPr>
          <w:b/>
        </w:rPr>
        <w:t>.</w:t>
      </w:r>
      <w:r w:rsidRPr="00706F48">
        <w:t xml:space="preserve"> </w:t>
      </w:r>
      <w:r w:rsidRPr="00DD5AFB">
        <w:t xml:space="preserve">The initial imagery from Blender </w:t>
      </w:r>
      <w:r w:rsidR="008E2762">
        <w:t>was</w:t>
      </w:r>
      <w:r w:rsidR="008E2762" w:rsidRPr="00DD5AFB">
        <w:t xml:space="preserve"> </w:t>
      </w:r>
      <w:r w:rsidRPr="00DD5AFB">
        <w:t>rendered using a pinhole camera model.</w:t>
      </w:r>
      <w:r w:rsidR="00C84BFC">
        <w:t xml:space="preserve"> </w:t>
      </w:r>
      <w:r w:rsidRPr="00DD5AFB">
        <w:t xml:space="preserve">The output imagery </w:t>
      </w:r>
      <w:r w:rsidR="008E2762">
        <w:t>was</w:t>
      </w:r>
      <w:r w:rsidR="008E2762" w:rsidRPr="00DD5AFB">
        <w:t xml:space="preserve"> </w:t>
      </w:r>
      <w:r w:rsidRPr="00DD5AFB">
        <w:t>then postprocessed to add nonlinear lens distortion, salt and pepper noise, Gaussian blur, Gaussian Noise, and vignetting.</w:t>
      </w:r>
      <w:r w:rsidR="00C84BFC">
        <w:t xml:space="preserve"> </w:t>
      </w:r>
      <w:r w:rsidRPr="00DD5AFB">
        <w:t xml:space="preserve">The parameters </w:t>
      </w:r>
      <w:r w:rsidR="008E2762">
        <w:t xml:space="preserve">listed </w:t>
      </w:r>
      <w:r w:rsidRPr="00DD5AFB">
        <w:t>here were applied for this example experiment.</w:t>
      </w:r>
    </w:p>
    <w:tbl>
      <w:tblPr>
        <w:tblStyle w:val="Mdeck5tablebodythreelines"/>
        <w:tblW w:w="6255" w:type="dxa"/>
        <w:tblLook w:val="04A0" w:firstRow="1" w:lastRow="0" w:firstColumn="1" w:lastColumn="0" w:noHBand="0" w:noVBand="1"/>
      </w:tblPr>
      <w:tblGrid>
        <w:gridCol w:w="2595"/>
        <w:gridCol w:w="1240"/>
        <w:gridCol w:w="2420"/>
      </w:tblGrid>
      <w:tr w:rsidR="00DD5AFB" w:rsidRPr="00C6690E" w14:paraId="2CF43199"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2595" w:type="dxa"/>
            <w:noWrap/>
            <w:hideMark/>
          </w:tcPr>
          <w:p w14:paraId="11C0ACE4" w14:textId="77777777" w:rsidR="00DD5AFB" w:rsidRPr="00C6690E" w:rsidRDefault="00DD5AFB" w:rsidP="00DD5AFB">
            <w:pPr>
              <w:pStyle w:val="MDPI42tablebody"/>
            </w:pPr>
            <w:r w:rsidRPr="00C6690E">
              <w:t>Parameter</w:t>
            </w:r>
          </w:p>
        </w:tc>
        <w:tc>
          <w:tcPr>
            <w:tcW w:w="1240" w:type="dxa"/>
            <w:noWrap/>
            <w:hideMark/>
          </w:tcPr>
          <w:p w14:paraId="27B57355" w14:textId="77777777" w:rsidR="00DD5AFB" w:rsidRPr="00C6690E" w:rsidRDefault="00DD5AFB" w:rsidP="00DD5AFB">
            <w:pPr>
              <w:pStyle w:val="MDPI42tablebody"/>
            </w:pPr>
            <w:r w:rsidRPr="00C6690E">
              <w:t>Value</w:t>
            </w:r>
          </w:p>
        </w:tc>
        <w:tc>
          <w:tcPr>
            <w:tcW w:w="2420" w:type="dxa"/>
            <w:noWrap/>
            <w:hideMark/>
          </w:tcPr>
          <w:p w14:paraId="771648CF" w14:textId="77777777" w:rsidR="00DD5AFB" w:rsidRPr="00C6690E" w:rsidRDefault="00DD5AFB" w:rsidP="00DD5AFB">
            <w:pPr>
              <w:pStyle w:val="MDPI42tablebody"/>
            </w:pPr>
            <w:r w:rsidRPr="00C6690E">
              <w:t>Units</w:t>
            </w:r>
          </w:p>
        </w:tc>
      </w:tr>
      <w:tr w:rsidR="00DD5AFB" w:rsidRPr="00C6690E" w14:paraId="10CD3DA8" w14:textId="77777777" w:rsidTr="00DD5AFB">
        <w:trPr>
          <w:trHeight w:val="300"/>
        </w:trPr>
        <w:tc>
          <w:tcPr>
            <w:tcW w:w="2595" w:type="dxa"/>
            <w:noWrap/>
            <w:hideMark/>
          </w:tcPr>
          <w:p w14:paraId="2F1F92ED" w14:textId="6DEAA6C9" w:rsidR="00DD5AFB" w:rsidRPr="00C6690E" w:rsidRDefault="00DD5AFB" w:rsidP="00DD5AFB">
            <w:pPr>
              <w:pStyle w:val="MDPI42tablebody"/>
            </w:pPr>
            <w:r w:rsidRPr="00C6690E">
              <w:t xml:space="preserve">Distortion </w:t>
            </w:r>
            <w:r w:rsidR="008D34E8">
              <w:rPr>
                <w:i/>
              </w:rPr>
              <w:t>K</w:t>
            </w:r>
            <w:r w:rsidR="008D34E8" w:rsidRPr="00E95C19">
              <w:rPr>
                <w:i/>
                <w:vertAlign w:val="subscript"/>
              </w:rPr>
              <w:t>1</w:t>
            </w:r>
          </w:p>
        </w:tc>
        <w:tc>
          <w:tcPr>
            <w:tcW w:w="1240" w:type="dxa"/>
            <w:noWrap/>
            <w:hideMark/>
          </w:tcPr>
          <w:p w14:paraId="6954477E" w14:textId="77777777" w:rsidR="00DD5AFB" w:rsidRPr="00C6690E" w:rsidRDefault="00DD5AFB" w:rsidP="00DD5AFB">
            <w:pPr>
              <w:pStyle w:val="MDPI42tablebody"/>
            </w:pPr>
            <w:r w:rsidRPr="00C6690E">
              <w:t>-0.06</w:t>
            </w:r>
          </w:p>
        </w:tc>
        <w:tc>
          <w:tcPr>
            <w:tcW w:w="2420" w:type="dxa"/>
            <w:noWrap/>
            <w:hideMark/>
          </w:tcPr>
          <w:p w14:paraId="61478BDB" w14:textId="77777777" w:rsidR="00DD5AFB" w:rsidRPr="00C6690E" w:rsidRDefault="00DD5AFB" w:rsidP="00DD5AFB">
            <w:pPr>
              <w:pStyle w:val="MDPI42tablebody"/>
            </w:pPr>
            <w:r>
              <w:t>pixels</w:t>
            </w:r>
            <w:r w:rsidRPr="00C6690E">
              <w:rPr>
                <w:vertAlign w:val="superscript"/>
              </w:rPr>
              <w:t>2</w:t>
            </w:r>
          </w:p>
        </w:tc>
      </w:tr>
      <w:tr w:rsidR="00DD5AFB" w:rsidRPr="00C6690E" w14:paraId="1B1B2BCE" w14:textId="77777777" w:rsidTr="00DD5AFB">
        <w:trPr>
          <w:trHeight w:val="300"/>
        </w:trPr>
        <w:tc>
          <w:tcPr>
            <w:tcW w:w="2595" w:type="dxa"/>
            <w:noWrap/>
            <w:hideMark/>
          </w:tcPr>
          <w:p w14:paraId="2CC31B7E" w14:textId="0351128C" w:rsidR="00DD5AFB" w:rsidRPr="00C6690E" w:rsidRDefault="00DD5AFB" w:rsidP="00DD5AFB">
            <w:pPr>
              <w:pStyle w:val="MDPI42tablebody"/>
            </w:pPr>
            <w:r w:rsidRPr="00C6690E">
              <w:t xml:space="preserve">Distortion </w:t>
            </w:r>
            <w:r w:rsidR="008D34E8">
              <w:rPr>
                <w:i/>
              </w:rPr>
              <w:t>K</w:t>
            </w:r>
            <w:r w:rsidR="008D34E8" w:rsidRPr="00E95C19">
              <w:rPr>
                <w:i/>
                <w:vertAlign w:val="subscript"/>
              </w:rPr>
              <w:t>2</w:t>
            </w:r>
          </w:p>
        </w:tc>
        <w:tc>
          <w:tcPr>
            <w:tcW w:w="1240" w:type="dxa"/>
            <w:noWrap/>
            <w:hideMark/>
          </w:tcPr>
          <w:p w14:paraId="540272DC" w14:textId="77777777" w:rsidR="00DD5AFB" w:rsidRPr="00C6690E" w:rsidRDefault="00DD5AFB" w:rsidP="00DD5AFB">
            <w:pPr>
              <w:pStyle w:val="MDPI42tablebody"/>
            </w:pPr>
            <w:r w:rsidRPr="00C6690E">
              <w:t>-0.03</w:t>
            </w:r>
          </w:p>
        </w:tc>
        <w:tc>
          <w:tcPr>
            <w:tcW w:w="2420" w:type="dxa"/>
            <w:noWrap/>
            <w:hideMark/>
          </w:tcPr>
          <w:p w14:paraId="7CFD43B3" w14:textId="77777777" w:rsidR="00DD5AFB" w:rsidRPr="00C6690E" w:rsidRDefault="00DD5AFB" w:rsidP="00DD5AFB">
            <w:pPr>
              <w:pStyle w:val="MDPI42tablebody"/>
              <w:rPr>
                <w:vertAlign w:val="superscript"/>
              </w:rPr>
            </w:pPr>
            <w:r>
              <w:t>Pixels</w:t>
            </w:r>
            <w:r>
              <w:rPr>
                <w:vertAlign w:val="superscript"/>
              </w:rPr>
              <w:t>4</w:t>
            </w:r>
          </w:p>
        </w:tc>
      </w:tr>
      <w:tr w:rsidR="00DD5AFB" w:rsidRPr="00C6690E" w14:paraId="2796F05C" w14:textId="77777777" w:rsidTr="00DD5AFB">
        <w:trPr>
          <w:trHeight w:val="300"/>
        </w:trPr>
        <w:tc>
          <w:tcPr>
            <w:tcW w:w="2595" w:type="dxa"/>
            <w:noWrap/>
            <w:hideMark/>
          </w:tcPr>
          <w:p w14:paraId="7C6C4863" w14:textId="6047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3</w:t>
            </w:r>
          </w:p>
        </w:tc>
        <w:tc>
          <w:tcPr>
            <w:tcW w:w="1240" w:type="dxa"/>
            <w:noWrap/>
            <w:hideMark/>
          </w:tcPr>
          <w:p w14:paraId="6121F3E6" w14:textId="77777777" w:rsidR="00DD5AFB" w:rsidRPr="00C6690E" w:rsidRDefault="00DD5AFB" w:rsidP="00DD5AFB">
            <w:pPr>
              <w:pStyle w:val="MDPI42tablebody"/>
            </w:pPr>
            <w:r w:rsidRPr="00C6690E">
              <w:t>-0.002</w:t>
            </w:r>
          </w:p>
        </w:tc>
        <w:tc>
          <w:tcPr>
            <w:tcW w:w="2420" w:type="dxa"/>
            <w:noWrap/>
            <w:hideMark/>
          </w:tcPr>
          <w:p w14:paraId="6E96BB28" w14:textId="77777777" w:rsidR="00DD5AFB" w:rsidRPr="00C6690E" w:rsidRDefault="00DD5AFB" w:rsidP="00DD5AFB">
            <w:pPr>
              <w:pStyle w:val="MDPI42tablebody"/>
              <w:rPr>
                <w:vertAlign w:val="superscript"/>
              </w:rPr>
            </w:pPr>
            <w:r>
              <w:t>Pixels</w:t>
            </w:r>
            <w:r>
              <w:rPr>
                <w:vertAlign w:val="superscript"/>
              </w:rPr>
              <w:t>6</w:t>
            </w:r>
          </w:p>
        </w:tc>
      </w:tr>
      <w:tr w:rsidR="00DD5AFB" w:rsidRPr="00C6690E" w14:paraId="50491B94" w14:textId="77777777" w:rsidTr="00DD5AFB">
        <w:trPr>
          <w:trHeight w:val="300"/>
        </w:trPr>
        <w:tc>
          <w:tcPr>
            <w:tcW w:w="2595" w:type="dxa"/>
            <w:noWrap/>
            <w:hideMark/>
          </w:tcPr>
          <w:p w14:paraId="648FB297" w14:textId="42882006" w:rsidR="00DD5AFB" w:rsidRPr="00C6690E" w:rsidRDefault="00DD5AFB" w:rsidP="00DD5AFB">
            <w:pPr>
              <w:pStyle w:val="MDPI42tablebody"/>
            </w:pPr>
            <w:r w:rsidRPr="00C6690E">
              <w:t xml:space="preserve">Distortion </w:t>
            </w:r>
            <w:r w:rsidR="008D34E8">
              <w:rPr>
                <w:i/>
              </w:rPr>
              <w:t>K</w:t>
            </w:r>
            <w:r w:rsidR="008D34E8" w:rsidRPr="00E95C19">
              <w:rPr>
                <w:i/>
                <w:vertAlign w:val="subscript"/>
              </w:rPr>
              <w:t>4</w:t>
            </w:r>
          </w:p>
        </w:tc>
        <w:tc>
          <w:tcPr>
            <w:tcW w:w="1240" w:type="dxa"/>
            <w:noWrap/>
            <w:hideMark/>
          </w:tcPr>
          <w:p w14:paraId="77C33B65" w14:textId="77777777" w:rsidR="00DD5AFB" w:rsidRPr="00C6690E" w:rsidRDefault="00DD5AFB" w:rsidP="00DD5AFB">
            <w:pPr>
              <w:pStyle w:val="MDPI42tablebody"/>
            </w:pPr>
            <w:r w:rsidRPr="00C6690E">
              <w:t>0</w:t>
            </w:r>
          </w:p>
        </w:tc>
        <w:tc>
          <w:tcPr>
            <w:tcW w:w="2420" w:type="dxa"/>
            <w:noWrap/>
            <w:hideMark/>
          </w:tcPr>
          <w:p w14:paraId="17CA8B27" w14:textId="77777777" w:rsidR="00DD5AFB" w:rsidRPr="00C6690E" w:rsidRDefault="00DD5AFB" w:rsidP="00DD5AFB">
            <w:pPr>
              <w:pStyle w:val="MDPI42tablebody"/>
              <w:rPr>
                <w:vertAlign w:val="superscript"/>
              </w:rPr>
            </w:pPr>
            <w:r>
              <w:t>Pixels</w:t>
            </w:r>
            <w:r>
              <w:rPr>
                <w:vertAlign w:val="superscript"/>
              </w:rPr>
              <w:t>8</w:t>
            </w:r>
          </w:p>
        </w:tc>
      </w:tr>
      <w:tr w:rsidR="00DD5AFB" w:rsidRPr="00C6690E" w14:paraId="085C83CD" w14:textId="77777777" w:rsidTr="00DD5AFB">
        <w:trPr>
          <w:trHeight w:val="300"/>
        </w:trPr>
        <w:tc>
          <w:tcPr>
            <w:tcW w:w="2595" w:type="dxa"/>
            <w:noWrap/>
            <w:hideMark/>
          </w:tcPr>
          <w:p w14:paraId="1FB3D063" w14:textId="34A3D59F" w:rsidR="00DD5AFB" w:rsidRPr="00C6690E" w:rsidRDefault="00DD5AFB" w:rsidP="00DD5AFB">
            <w:pPr>
              <w:pStyle w:val="MDPI42tablebody"/>
            </w:pPr>
            <w:r w:rsidRPr="00C6690E">
              <w:t xml:space="preserve">Distortion </w:t>
            </w:r>
            <w:r w:rsidR="008D34E8">
              <w:rPr>
                <w:i/>
              </w:rPr>
              <w:t>P</w:t>
            </w:r>
            <w:r w:rsidR="008D34E8" w:rsidRPr="00E95C19">
              <w:rPr>
                <w:i/>
                <w:vertAlign w:val="subscript"/>
              </w:rPr>
              <w:t>1</w:t>
            </w:r>
          </w:p>
        </w:tc>
        <w:tc>
          <w:tcPr>
            <w:tcW w:w="1240" w:type="dxa"/>
            <w:noWrap/>
            <w:hideMark/>
          </w:tcPr>
          <w:p w14:paraId="504E34B7" w14:textId="77777777" w:rsidR="00DD5AFB" w:rsidRPr="00C6690E" w:rsidRDefault="00DD5AFB" w:rsidP="00DD5AFB">
            <w:pPr>
              <w:pStyle w:val="MDPI42tablebody"/>
            </w:pPr>
            <w:r w:rsidRPr="00C6690E">
              <w:t>-0.001</w:t>
            </w:r>
          </w:p>
        </w:tc>
        <w:tc>
          <w:tcPr>
            <w:tcW w:w="2420" w:type="dxa"/>
            <w:noWrap/>
            <w:hideMark/>
          </w:tcPr>
          <w:p w14:paraId="634926A5"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3D558C81" w14:textId="77777777" w:rsidTr="00DD5AFB">
        <w:trPr>
          <w:trHeight w:val="300"/>
        </w:trPr>
        <w:tc>
          <w:tcPr>
            <w:tcW w:w="2595" w:type="dxa"/>
            <w:noWrap/>
            <w:hideMark/>
          </w:tcPr>
          <w:p w14:paraId="60390C9D" w14:textId="2BEF07F3" w:rsidR="00DD5AFB" w:rsidRPr="00C6690E" w:rsidRDefault="00DD5AFB" w:rsidP="00DD5AFB">
            <w:pPr>
              <w:pStyle w:val="MDPI42tablebody"/>
            </w:pPr>
            <w:r w:rsidRPr="00C6690E">
              <w:t xml:space="preserve">Distortion </w:t>
            </w:r>
            <w:r w:rsidR="008D34E8">
              <w:rPr>
                <w:i/>
              </w:rPr>
              <w:t>P</w:t>
            </w:r>
            <w:r w:rsidR="008D34E8" w:rsidRPr="00E95C19">
              <w:rPr>
                <w:i/>
                <w:vertAlign w:val="subscript"/>
              </w:rPr>
              <w:t>2</w:t>
            </w:r>
          </w:p>
        </w:tc>
        <w:tc>
          <w:tcPr>
            <w:tcW w:w="1240" w:type="dxa"/>
            <w:noWrap/>
            <w:hideMark/>
          </w:tcPr>
          <w:p w14:paraId="07A5C545" w14:textId="77777777" w:rsidR="00DD5AFB" w:rsidRPr="00C6690E" w:rsidRDefault="00DD5AFB" w:rsidP="00DD5AFB">
            <w:pPr>
              <w:pStyle w:val="MDPI42tablebody"/>
            </w:pPr>
            <w:r w:rsidRPr="00C6690E">
              <w:t>-0.001</w:t>
            </w:r>
          </w:p>
        </w:tc>
        <w:tc>
          <w:tcPr>
            <w:tcW w:w="2420" w:type="dxa"/>
            <w:noWrap/>
            <w:hideMark/>
          </w:tcPr>
          <w:p w14:paraId="7D8DA08F" w14:textId="77777777" w:rsidR="00DD5AFB" w:rsidRPr="00C6690E" w:rsidRDefault="00DD5AFB" w:rsidP="00DD5AFB">
            <w:pPr>
              <w:pStyle w:val="MDPI42tablebody"/>
              <w:rPr>
                <w:vertAlign w:val="superscript"/>
              </w:rPr>
            </w:pPr>
            <w:r>
              <w:t>Pixels</w:t>
            </w:r>
            <w:r>
              <w:rPr>
                <w:vertAlign w:val="superscript"/>
              </w:rPr>
              <w:t>2</w:t>
            </w:r>
          </w:p>
        </w:tc>
      </w:tr>
      <w:tr w:rsidR="00DD5AFB" w:rsidRPr="00C6690E" w14:paraId="1138DBA1" w14:textId="77777777" w:rsidTr="00DD5AFB">
        <w:trPr>
          <w:trHeight w:val="300"/>
        </w:trPr>
        <w:tc>
          <w:tcPr>
            <w:tcW w:w="2595" w:type="dxa"/>
            <w:noWrap/>
            <w:hideMark/>
          </w:tcPr>
          <w:p w14:paraId="15FC02C3"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1</w:t>
            </w:r>
          </w:p>
        </w:tc>
        <w:tc>
          <w:tcPr>
            <w:tcW w:w="1240" w:type="dxa"/>
            <w:noWrap/>
            <w:hideMark/>
          </w:tcPr>
          <w:p w14:paraId="0002BAC6" w14:textId="77777777" w:rsidR="00DD5AFB" w:rsidRPr="00C6690E" w:rsidRDefault="00DD5AFB" w:rsidP="00DD5AFB">
            <w:pPr>
              <w:pStyle w:val="MDPI42tablebody"/>
            </w:pPr>
            <w:r w:rsidRPr="00C6690E">
              <w:t>10</w:t>
            </w:r>
          </w:p>
        </w:tc>
        <w:tc>
          <w:tcPr>
            <w:tcW w:w="2420" w:type="dxa"/>
            <w:noWrap/>
            <w:hideMark/>
          </w:tcPr>
          <w:p w14:paraId="03C3FFCC" w14:textId="77777777" w:rsidR="00DD5AFB" w:rsidRPr="00C6690E" w:rsidRDefault="00DD5AFB" w:rsidP="00DD5AFB">
            <w:pPr>
              <w:pStyle w:val="MDPI42tablebody"/>
            </w:pPr>
            <w:r w:rsidRPr="00C6690E">
              <w:t>pixels</w:t>
            </w:r>
          </w:p>
        </w:tc>
      </w:tr>
      <w:tr w:rsidR="00DD5AFB" w:rsidRPr="00C6690E" w14:paraId="6B8D8A85" w14:textId="77777777" w:rsidTr="00DD5AFB">
        <w:trPr>
          <w:trHeight w:val="300"/>
        </w:trPr>
        <w:tc>
          <w:tcPr>
            <w:tcW w:w="2595" w:type="dxa"/>
            <w:noWrap/>
            <w:hideMark/>
          </w:tcPr>
          <w:p w14:paraId="4D4E585F"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2</w:t>
            </w:r>
          </w:p>
        </w:tc>
        <w:tc>
          <w:tcPr>
            <w:tcW w:w="1240" w:type="dxa"/>
            <w:noWrap/>
            <w:hideMark/>
          </w:tcPr>
          <w:p w14:paraId="51A10DAD" w14:textId="77777777" w:rsidR="00DD5AFB" w:rsidRPr="00C6690E" w:rsidRDefault="00DD5AFB" w:rsidP="00DD5AFB">
            <w:pPr>
              <w:pStyle w:val="MDPI42tablebody"/>
            </w:pPr>
            <w:r w:rsidRPr="00C6690E">
              <w:t>0.2</w:t>
            </w:r>
          </w:p>
        </w:tc>
        <w:tc>
          <w:tcPr>
            <w:tcW w:w="2420" w:type="dxa"/>
            <w:noWrap/>
            <w:hideMark/>
          </w:tcPr>
          <w:p w14:paraId="2A968588" w14:textId="77777777" w:rsidR="00DD5AFB" w:rsidRPr="00C6690E" w:rsidRDefault="00DD5AFB" w:rsidP="00DD5AFB">
            <w:pPr>
              <w:pStyle w:val="MDPI42tablebody"/>
            </w:pPr>
            <w:r w:rsidRPr="00C6690E">
              <w:t>unitless</w:t>
            </w:r>
          </w:p>
        </w:tc>
      </w:tr>
      <w:tr w:rsidR="00DD5AFB" w:rsidRPr="00C6690E" w14:paraId="47843789" w14:textId="77777777" w:rsidTr="00DD5AFB">
        <w:trPr>
          <w:trHeight w:val="300"/>
        </w:trPr>
        <w:tc>
          <w:tcPr>
            <w:tcW w:w="2595" w:type="dxa"/>
            <w:noWrap/>
            <w:hideMark/>
          </w:tcPr>
          <w:p w14:paraId="30080189" w14:textId="77777777" w:rsidR="00DD5AFB" w:rsidRPr="00C6690E" w:rsidRDefault="00DD5AFB" w:rsidP="00DD5AFB">
            <w:pPr>
              <w:pStyle w:val="MDPI42tablebody"/>
            </w:pPr>
            <w:r w:rsidRPr="00C6690E">
              <w:t xml:space="preserve">Vignetting </w:t>
            </w:r>
            <w:r w:rsidRPr="00E95C19">
              <w:rPr>
                <w:i/>
              </w:rPr>
              <w:t>v</w:t>
            </w:r>
            <w:r w:rsidRPr="00E95C19">
              <w:rPr>
                <w:i/>
                <w:vertAlign w:val="subscript"/>
              </w:rPr>
              <w:t>3</w:t>
            </w:r>
          </w:p>
        </w:tc>
        <w:tc>
          <w:tcPr>
            <w:tcW w:w="1240" w:type="dxa"/>
            <w:noWrap/>
            <w:hideMark/>
          </w:tcPr>
          <w:p w14:paraId="3E2FA9EE" w14:textId="77777777" w:rsidR="00DD5AFB" w:rsidRPr="00C6690E" w:rsidRDefault="00DD5AFB" w:rsidP="00DD5AFB">
            <w:pPr>
              <w:pStyle w:val="MDPI42tablebody"/>
            </w:pPr>
            <w:r w:rsidRPr="00C6690E">
              <w:t>0</w:t>
            </w:r>
          </w:p>
        </w:tc>
        <w:tc>
          <w:tcPr>
            <w:tcW w:w="2420" w:type="dxa"/>
            <w:noWrap/>
            <w:hideMark/>
          </w:tcPr>
          <w:p w14:paraId="4596DC0A" w14:textId="77777777" w:rsidR="00DD5AFB" w:rsidRPr="00C6690E" w:rsidRDefault="00DD5AFB" w:rsidP="00DD5AFB">
            <w:pPr>
              <w:pStyle w:val="MDPI42tablebody"/>
              <w:rPr>
                <w:vertAlign w:val="superscript"/>
              </w:rPr>
            </w:pPr>
            <w:r>
              <w:t>Pixels</w:t>
            </w:r>
            <w:r>
              <w:rPr>
                <w:vertAlign w:val="superscript"/>
              </w:rPr>
              <w:t>-1</w:t>
            </w:r>
          </w:p>
        </w:tc>
      </w:tr>
      <w:tr w:rsidR="00DD5AFB" w:rsidRPr="00C6690E" w14:paraId="2E083ADA" w14:textId="77777777" w:rsidTr="00DD5AFB">
        <w:trPr>
          <w:trHeight w:val="300"/>
        </w:trPr>
        <w:tc>
          <w:tcPr>
            <w:tcW w:w="2595" w:type="dxa"/>
            <w:noWrap/>
            <w:hideMark/>
          </w:tcPr>
          <w:p w14:paraId="36535CAF" w14:textId="77777777" w:rsidR="00DD5AFB" w:rsidRPr="00C6690E" w:rsidRDefault="00DD5AFB" w:rsidP="00DD5AFB">
            <w:pPr>
              <w:pStyle w:val="MDPI42tablebody"/>
            </w:pPr>
            <w:r w:rsidRPr="00C6690E">
              <w:t>Salt Noise Probability</w:t>
            </w:r>
          </w:p>
        </w:tc>
        <w:tc>
          <w:tcPr>
            <w:tcW w:w="1240" w:type="dxa"/>
            <w:noWrap/>
            <w:hideMark/>
          </w:tcPr>
          <w:p w14:paraId="37177E37" w14:textId="77777777" w:rsidR="00DD5AFB" w:rsidRPr="00C6690E" w:rsidRDefault="00DD5AFB" w:rsidP="00DD5AFB">
            <w:pPr>
              <w:pStyle w:val="MDPI42tablebody"/>
            </w:pPr>
            <w:r w:rsidRPr="00C6690E">
              <w:t>0.01</w:t>
            </w:r>
          </w:p>
        </w:tc>
        <w:tc>
          <w:tcPr>
            <w:tcW w:w="2420" w:type="dxa"/>
            <w:noWrap/>
            <w:hideMark/>
          </w:tcPr>
          <w:p w14:paraId="1B51D940" w14:textId="77777777" w:rsidR="00DD5AFB" w:rsidRPr="00C6690E" w:rsidRDefault="00DD5AFB" w:rsidP="00DD5AFB">
            <w:pPr>
              <w:pStyle w:val="MDPI42tablebody"/>
            </w:pPr>
            <w:r w:rsidRPr="00C6690E">
              <w:t>% Chance of Occurrence</w:t>
            </w:r>
          </w:p>
        </w:tc>
      </w:tr>
      <w:tr w:rsidR="00DD5AFB" w:rsidRPr="00C6690E" w14:paraId="1D6A9721" w14:textId="77777777" w:rsidTr="00DD5AFB">
        <w:trPr>
          <w:trHeight w:val="300"/>
        </w:trPr>
        <w:tc>
          <w:tcPr>
            <w:tcW w:w="2595" w:type="dxa"/>
            <w:noWrap/>
            <w:hideMark/>
          </w:tcPr>
          <w:p w14:paraId="0CC6856E" w14:textId="77777777" w:rsidR="00DD5AFB" w:rsidRPr="00C6690E" w:rsidRDefault="00DD5AFB" w:rsidP="00DD5AFB">
            <w:pPr>
              <w:pStyle w:val="MDPI42tablebody"/>
            </w:pPr>
            <w:r w:rsidRPr="00C6690E">
              <w:t>Pepper Noise Probability</w:t>
            </w:r>
          </w:p>
        </w:tc>
        <w:tc>
          <w:tcPr>
            <w:tcW w:w="1240" w:type="dxa"/>
            <w:noWrap/>
            <w:hideMark/>
          </w:tcPr>
          <w:p w14:paraId="36F98455" w14:textId="77777777" w:rsidR="00DD5AFB" w:rsidRPr="00C6690E" w:rsidRDefault="00DD5AFB" w:rsidP="00DD5AFB">
            <w:pPr>
              <w:pStyle w:val="MDPI42tablebody"/>
            </w:pPr>
            <w:r w:rsidRPr="00C6690E">
              <w:t>0.01</w:t>
            </w:r>
          </w:p>
        </w:tc>
        <w:tc>
          <w:tcPr>
            <w:tcW w:w="2420" w:type="dxa"/>
            <w:noWrap/>
            <w:hideMark/>
          </w:tcPr>
          <w:p w14:paraId="1D5693A3" w14:textId="77777777" w:rsidR="00DD5AFB" w:rsidRPr="00C6690E" w:rsidRDefault="00DD5AFB" w:rsidP="00DD5AFB">
            <w:pPr>
              <w:pStyle w:val="MDPI42tablebody"/>
            </w:pPr>
            <w:r w:rsidRPr="00C6690E">
              <w:t>% Chance of Occurrence</w:t>
            </w:r>
          </w:p>
        </w:tc>
      </w:tr>
      <w:tr w:rsidR="00DD5AFB" w:rsidRPr="00C6690E" w14:paraId="3CF29B37" w14:textId="77777777" w:rsidTr="00DD5AFB">
        <w:trPr>
          <w:trHeight w:val="300"/>
        </w:trPr>
        <w:tc>
          <w:tcPr>
            <w:tcW w:w="2595" w:type="dxa"/>
            <w:noWrap/>
            <w:hideMark/>
          </w:tcPr>
          <w:p w14:paraId="1D348855" w14:textId="77777777" w:rsidR="00DD5AFB" w:rsidRPr="00C6690E" w:rsidRDefault="00DD5AFB" w:rsidP="00DD5AFB">
            <w:pPr>
              <w:pStyle w:val="MDPI42tablebody"/>
            </w:pPr>
            <w:r w:rsidRPr="00C6690E">
              <w:t>Gaussian Noise Mean</w:t>
            </w:r>
          </w:p>
        </w:tc>
        <w:tc>
          <w:tcPr>
            <w:tcW w:w="1240" w:type="dxa"/>
            <w:noWrap/>
            <w:hideMark/>
          </w:tcPr>
          <w:p w14:paraId="035EF954" w14:textId="77777777" w:rsidR="00DD5AFB" w:rsidRPr="00C6690E" w:rsidRDefault="00DD5AFB" w:rsidP="00DD5AFB">
            <w:pPr>
              <w:pStyle w:val="MDPI42tablebody"/>
            </w:pPr>
            <w:r w:rsidRPr="00C6690E">
              <w:t>0</w:t>
            </w:r>
          </w:p>
        </w:tc>
        <w:tc>
          <w:tcPr>
            <w:tcW w:w="2420" w:type="dxa"/>
            <w:noWrap/>
            <w:hideMark/>
          </w:tcPr>
          <w:p w14:paraId="6D8FB3D3" w14:textId="77777777" w:rsidR="00DD5AFB" w:rsidRPr="00C6690E" w:rsidRDefault="00DD5AFB" w:rsidP="00DD5AFB">
            <w:pPr>
              <w:pStyle w:val="MDPI42tablebody"/>
            </w:pPr>
            <w:r>
              <w:t>Digital Number</w:t>
            </w:r>
          </w:p>
        </w:tc>
      </w:tr>
      <w:tr w:rsidR="00DD5AFB" w:rsidRPr="00C6690E" w14:paraId="0A1DAD4D" w14:textId="77777777" w:rsidTr="00DD5AFB">
        <w:trPr>
          <w:trHeight w:val="300"/>
        </w:trPr>
        <w:tc>
          <w:tcPr>
            <w:tcW w:w="2595" w:type="dxa"/>
            <w:noWrap/>
            <w:hideMark/>
          </w:tcPr>
          <w:p w14:paraId="423966AB" w14:textId="77777777" w:rsidR="00DD5AFB" w:rsidRPr="00C6690E" w:rsidRDefault="00DD5AFB" w:rsidP="00DD5AFB">
            <w:pPr>
              <w:pStyle w:val="MDPI42tablebody"/>
            </w:pPr>
            <w:r w:rsidRPr="00C6690E">
              <w:t>Gaussian Noise Variance</w:t>
            </w:r>
          </w:p>
        </w:tc>
        <w:tc>
          <w:tcPr>
            <w:tcW w:w="1240" w:type="dxa"/>
            <w:noWrap/>
            <w:hideMark/>
          </w:tcPr>
          <w:p w14:paraId="2F249839" w14:textId="77777777" w:rsidR="00DD5AFB" w:rsidRPr="00C6690E" w:rsidRDefault="00DD5AFB" w:rsidP="00DD5AFB">
            <w:pPr>
              <w:pStyle w:val="MDPI42tablebody"/>
            </w:pPr>
            <w:r w:rsidRPr="00C6690E">
              <w:t>0.02</w:t>
            </w:r>
          </w:p>
        </w:tc>
        <w:tc>
          <w:tcPr>
            <w:tcW w:w="2420" w:type="dxa"/>
            <w:noWrap/>
            <w:hideMark/>
          </w:tcPr>
          <w:p w14:paraId="29F07DFA" w14:textId="77777777" w:rsidR="00DD5AFB" w:rsidRPr="00C6690E" w:rsidRDefault="00DD5AFB" w:rsidP="00DD5AFB">
            <w:pPr>
              <w:pStyle w:val="MDPI42tablebody"/>
            </w:pPr>
            <w:r>
              <w:t>Digital Number</w:t>
            </w:r>
          </w:p>
        </w:tc>
      </w:tr>
      <w:tr w:rsidR="00DD5AFB" w:rsidRPr="00C6690E" w14:paraId="744110DC" w14:textId="77777777" w:rsidTr="00DD5AFB">
        <w:trPr>
          <w:trHeight w:val="300"/>
        </w:trPr>
        <w:tc>
          <w:tcPr>
            <w:tcW w:w="2595" w:type="dxa"/>
            <w:noWrap/>
            <w:hideMark/>
          </w:tcPr>
          <w:p w14:paraId="2F8E0F68" w14:textId="77777777" w:rsidR="00DD5AFB" w:rsidRPr="00C6690E" w:rsidRDefault="00DD5AFB" w:rsidP="00DD5AFB">
            <w:pPr>
              <w:pStyle w:val="MDPI42tablebody"/>
            </w:pPr>
            <w:r w:rsidRPr="00C6690E">
              <w:t>Gaussian Blur Sigma</w:t>
            </w:r>
          </w:p>
        </w:tc>
        <w:tc>
          <w:tcPr>
            <w:tcW w:w="1240" w:type="dxa"/>
            <w:noWrap/>
            <w:hideMark/>
          </w:tcPr>
          <w:p w14:paraId="77F1D79A" w14:textId="77777777" w:rsidR="00DD5AFB" w:rsidRPr="00C6690E" w:rsidRDefault="00DD5AFB" w:rsidP="00DD5AFB">
            <w:pPr>
              <w:pStyle w:val="MDPI42tablebody"/>
            </w:pPr>
            <w:r w:rsidRPr="00C6690E">
              <w:t>1</w:t>
            </w:r>
          </w:p>
        </w:tc>
        <w:tc>
          <w:tcPr>
            <w:tcW w:w="2420" w:type="dxa"/>
            <w:noWrap/>
            <w:hideMark/>
          </w:tcPr>
          <w:p w14:paraId="13E93273" w14:textId="77777777" w:rsidR="00DD5AFB" w:rsidRPr="00C6690E" w:rsidRDefault="00DD5AFB" w:rsidP="00DD5AFB">
            <w:pPr>
              <w:pStyle w:val="MDPI42tablebody"/>
            </w:pPr>
            <w:r w:rsidRPr="00C6690E">
              <w:t>pixels</w:t>
            </w:r>
          </w:p>
        </w:tc>
      </w:tr>
    </w:tbl>
    <w:p w14:paraId="5247135F" w14:textId="77777777" w:rsidR="00C84BFC" w:rsidRPr="0029579A" w:rsidRDefault="00C84BFC" w:rsidP="00DD5AFB">
      <w:pPr>
        <w:ind w:firstLine="2790"/>
        <w:jc w:val="center"/>
        <w:rPr>
          <w:rFonts w:eastAsiaTheme="minorEastAsia"/>
        </w:rPr>
      </w:pPr>
    </w:p>
    <w:p w14:paraId="7F30B2C4" w14:textId="77777777" w:rsidR="00DD5AFB" w:rsidRDefault="00DD5AFB" w:rsidP="00DD5AFB">
      <w:pPr>
        <w:ind w:firstLine="2790"/>
        <w:jc w:val="center"/>
        <w:rPr>
          <w:rFonts w:eastAsiaTheme="minorEastAsia"/>
        </w:rPr>
      </w:pPr>
      <m:oMath>
        <m:r>
          <w:rPr>
            <w:rFonts w:ascii="Cambria Math" w:hAnsi="Cambria Math"/>
          </w:rPr>
          <m:t>r=</m:t>
        </m:r>
        <m:rad>
          <m:radPr>
            <m:degHide m:val="1"/>
            <m:ctrlPr>
              <w:rPr>
                <w:rFonts w:ascii="Cambria Math" w:hAnsi="Cambria Math"/>
                <w:i/>
              </w:rPr>
            </m:ctrlPr>
          </m:radPr>
          <m:deg/>
          <m:e>
            <m:d>
              <m:dPr>
                <m:ctrlPr>
                  <w:rPr>
                    <w:rFonts w:ascii="Cambria Math" w:hAnsi="Cambria Math"/>
                    <w:i/>
                  </w:rPr>
                </m:ctrlPr>
              </m:dPr>
              <m:e>
                <m:r>
                  <w:rPr>
                    <w:rFonts w:ascii="Cambria Math" w:hAnsi="Cambria Math"/>
                  </w:rPr>
                  <m:t>x-cx</m:t>
                </m:r>
              </m:e>
            </m:d>
            <m:r>
              <w:rPr>
                <w:rFonts w:ascii="Cambria Math" w:hAnsi="Cambria Math"/>
              </w:rPr>
              <m:t>+</m:t>
            </m:r>
            <m:d>
              <m:dPr>
                <m:ctrlPr>
                  <w:rPr>
                    <w:rFonts w:ascii="Cambria Math" w:hAnsi="Cambria Math"/>
                    <w:i/>
                  </w:rPr>
                </m:ctrlPr>
              </m:dPr>
              <m:e>
                <m:r>
                  <w:rPr>
                    <w:rFonts w:ascii="Cambria Math" w:hAnsi="Cambria Math"/>
                  </w:rPr>
                  <m:t>y-cy</m:t>
                </m:r>
              </m:e>
            </m:d>
          </m:e>
        </m:ra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14:paraId="0A470A4F"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2</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(2)</w:t>
      </w:r>
    </w:p>
    <w:p w14:paraId="62632AF9" w14:textId="77777777" w:rsidR="00DD5AFB" w:rsidRDefault="00425BA0" w:rsidP="00DD5AFB">
      <w:pPr>
        <w:jc w:val="cente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6</m:t>
                    </m:r>
                  </m:sup>
                </m:sSup>
              </m:den>
            </m:f>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8</m:t>
                    </m:r>
                  </m:sup>
                </m:sSup>
              </m:den>
            </m:f>
            <m:sSup>
              <m:sSupPr>
                <m:ctrlPr>
                  <w:rPr>
                    <w:rFonts w:ascii="Cambria Math" w:hAnsi="Cambria Math"/>
                    <w:i/>
                  </w:rPr>
                </m:ctrlPr>
              </m:sSupPr>
              <m:e>
                <m:r>
                  <w:rPr>
                    <w:rFonts w:ascii="Cambria Math" w:hAnsi="Cambria Math"/>
                  </w:rPr>
                  <m:t>r</m:t>
                </m:r>
              </m:e>
              <m:sup>
                <m:r>
                  <w:rPr>
                    <w:rFonts w:ascii="Cambria Math" w:hAnsi="Cambria Math"/>
                  </w:rPr>
                  <m:t>8</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f</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2P</m:t>
                </m:r>
              </m:e>
              <m:sub>
                <m:r>
                  <w:rPr>
                    <w:rFonts w:ascii="Cambria Math" w:hAnsi="Cambria Math"/>
                  </w:rPr>
                  <m:t>1</m:t>
                </m:r>
              </m:sub>
            </m:sSub>
          </m:num>
          <m:den>
            <m:r>
              <w:rPr>
                <w:rFonts w:ascii="Cambria Math" w:hAnsi="Cambria Math"/>
              </w:rPr>
              <m:t>f</m:t>
            </m:r>
          </m:den>
        </m:f>
        <m:r>
          <w:rPr>
            <w:rFonts w:ascii="Cambria Math" w:hAnsi="Cambria Math"/>
          </w:rPr>
          <m:t>xy</m:t>
        </m:r>
        <m:d>
          <m:dPr>
            <m:ctrlPr>
              <w:rPr>
                <w:rFonts w:ascii="Cambria Math" w:hAnsi="Cambria Math"/>
                <w:i/>
              </w:rPr>
            </m:ctrlPr>
          </m:dPr>
          <m:e>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3</m:t>
                        </m:r>
                      </m:sub>
                    </m:sSub>
                  </m:num>
                  <m:den>
                    <m:sSup>
                      <m:sSupPr>
                        <m:ctrlPr>
                          <w:rPr>
                            <w:rFonts w:ascii="Cambria Math" w:hAnsi="Cambria Math"/>
                            <w:i/>
                          </w:rPr>
                        </m:ctrlPr>
                      </m:sSupPr>
                      <m:e>
                        <m:r>
                          <w:rPr>
                            <w:rFonts w:ascii="Cambria Math" w:hAnsi="Cambria Math"/>
                          </w:rPr>
                          <m:t>f</m:t>
                        </m:r>
                      </m:e>
                      <m:sup>
                        <m:r>
                          <w:rPr>
                            <w:rFonts w:ascii="Cambria Math" w:hAnsi="Cambria Math"/>
                          </w:rPr>
                          <m:t>2</m:t>
                        </m:r>
                      </m:sup>
                    </m:sSup>
                  </m:den>
                </m:f>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4</m:t>
                        </m:r>
                      </m:sub>
                    </m:sSub>
                  </m:num>
                  <m:den>
                    <m:sSup>
                      <m:sSupPr>
                        <m:ctrlPr>
                          <w:rPr>
                            <w:rFonts w:ascii="Cambria Math" w:hAnsi="Cambria Math"/>
                            <w:i/>
                          </w:rPr>
                        </m:ctrlPr>
                      </m:sSupPr>
                      <m:e>
                        <m:r>
                          <w:rPr>
                            <w:rFonts w:ascii="Cambria Math" w:hAnsi="Cambria Math"/>
                          </w:rPr>
                          <m:t>f</m:t>
                        </m:r>
                      </m:e>
                      <m:sup>
                        <m:r>
                          <w:rPr>
                            <w:rFonts w:ascii="Cambria Math" w:hAnsi="Cambria Math"/>
                          </w:rPr>
                          <m:t>4</m:t>
                        </m:r>
                      </m:sup>
                    </m:sSup>
                  </m:den>
                </m:f>
                <m:r>
                  <w:rPr>
                    <w:rFonts w:ascii="Cambria Math" w:hAnsi="Cambria Math"/>
                  </w:rPr>
                  <m:t>r</m:t>
                </m:r>
              </m:e>
              <m:sup>
                <m:r>
                  <w:rPr>
                    <w:rFonts w:ascii="Cambria Math" w:hAnsi="Cambria Math"/>
                  </w:rPr>
                  <m:t>4</m:t>
                </m:r>
              </m:sup>
            </m:sSup>
          </m:e>
        </m:d>
      </m:oMath>
      <w:r w:rsidR="00DD5AFB">
        <w:rPr>
          <w:rFonts w:eastAsiaTheme="minorEastAsia"/>
        </w:rPr>
        <w:tab/>
      </w:r>
      <w:r w:rsidR="00DD5AFB">
        <w:rPr>
          <w:rFonts w:eastAsiaTheme="minorEastAsia"/>
        </w:rPr>
        <w:tab/>
        <w:t>(3)</w:t>
      </w:r>
    </w:p>
    <w:p w14:paraId="11748E18" w14:textId="77777777" w:rsidR="00DD5AFB" w:rsidRDefault="00425BA0" w:rsidP="00DD5AFB">
      <w:pPr>
        <w:ind w:firstLine="270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raw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r>
      <w:r w:rsidR="00DD5AFB">
        <w:rPr>
          <w:rFonts w:eastAsiaTheme="minorEastAsia"/>
        </w:rPr>
        <w:tab/>
        <w:t>(4)</w:t>
      </w:r>
    </w:p>
    <w:p w14:paraId="3F7BD6F5" w14:textId="1ADAABD0" w:rsidR="009E6536" w:rsidRDefault="008E2762" w:rsidP="009E6536">
      <w:pPr>
        <w:pStyle w:val="MDPI21heading1"/>
        <w:rPr>
          <w:b w:val="0"/>
        </w:rPr>
      </w:pPr>
      <w:r>
        <w:rPr>
          <w:b w:val="0"/>
        </w:rPr>
        <w:t>w</w:t>
      </w:r>
      <w:r w:rsidRPr="009E6536">
        <w:rPr>
          <w:b w:val="0"/>
        </w:rPr>
        <w:t xml:space="preserve">here </w:t>
      </w:r>
      <w:r w:rsidR="009E6536" w:rsidRPr="009E6536">
        <w:rPr>
          <w:b w:val="0"/>
        </w:rPr>
        <w:t>(</w:t>
      </w:r>
      <w:r w:rsidR="009E6536" w:rsidRPr="009736EA">
        <w:rPr>
          <w:b w:val="0"/>
          <w:i/>
        </w:rPr>
        <w:t>cx,cy</w:t>
      </w:r>
      <w:r w:rsidR="009E6536" w:rsidRPr="009E6536">
        <w:rPr>
          <w:b w:val="0"/>
        </w:rPr>
        <w:t>) represents the principal point in pixels, and (</w:t>
      </w:r>
      <w:r w:rsidR="009E6536" w:rsidRPr="009736EA">
        <w:rPr>
          <w:b w:val="0"/>
          <w:i/>
        </w:rPr>
        <w:t>x,y</w:t>
      </w:r>
      <w:r w:rsidR="009E6536" w:rsidRPr="009E6536">
        <w:rPr>
          <w:b w:val="0"/>
        </w:rPr>
        <w:t>) represents the undistorted pixel coordinate, and (</w:t>
      </w:r>
      <w:r w:rsidR="009E6536" w:rsidRPr="009736EA">
        <w:rPr>
          <w:b w:val="0"/>
          <w:i/>
        </w:rPr>
        <w:t>x’,y’</w:t>
      </w:r>
      <w:r w:rsidR="009E6536" w:rsidRPr="009E6536">
        <w:rPr>
          <w:b w:val="0"/>
        </w:rPr>
        <w:t>) represents the distorted pixel coordinate as defined from the Brown distortion equations.</w:t>
      </w:r>
      <w:r w:rsidR="00C84BFC">
        <w:rPr>
          <w:b w:val="0"/>
        </w:rPr>
        <w:t xml:space="preserve"> </w:t>
      </w:r>
      <w:r w:rsidR="008D34E8" w:rsidRPr="008D34E8">
        <w:rPr>
          <w:b w:val="0"/>
          <w:i/>
        </w:rPr>
        <w:t>K</w:t>
      </w:r>
      <w:r w:rsidR="008D34E8" w:rsidRPr="00E95C19">
        <w:rPr>
          <w:b w:val="0"/>
          <w:i/>
          <w:vertAlign w:val="subscript"/>
        </w:rPr>
        <w:t>1</w:t>
      </w:r>
      <w:r w:rsidR="009E6536" w:rsidRPr="009736EA">
        <w:rPr>
          <w:b w:val="0"/>
          <w:i/>
        </w:rPr>
        <w:t xml:space="preserve">, </w:t>
      </w:r>
      <w:r w:rsidR="008D34E8">
        <w:rPr>
          <w:b w:val="0"/>
          <w:i/>
        </w:rPr>
        <w:t>K</w:t>
      </w:r>
      <w:r w:rsidR="008D34E8" w:rsidRPr="00E95C19">
        <w:rPr>
          <w:b w:val="0"/>
          <w:i/>
          <w:vertAlign w:val="subscript"/>
        </w:rPr>
        <w:t>2</w:t>
      </w:r>
      <w:r w:rsidR="009E6536" w:rsidRPr="009736EA">
        <w:rPr>
          <w:b w:val="0"/>
          <w:i/>
        </w:rPr>
        <w:t xml:space="preserve">, </w:t>
      </w:r>
      <w:r w:rsidR="008D34E8">
        <w:rPr>
          <w:b w:val="0"/>
          <w:i/>
        </w:rPr>
        <w:t>K</w:t>
      </w:r>
      <w:r w:rsidR="008D34E8" w:rsidRPr="00E95C19">
        <w:rPr>
          <w:b w:val="0"/>
          <w:i/>
          <w:vertAlign w:val="subscript"/>
        </w:rPr>
        <w:t>3</w:t>
      </w:r>
      <w:r w:rsidR="009E6536" w:rsidRPr="009736EA">
        <w:rPr>
          <w:b w:val="0"/>
          <w:i/>
        </w:rPr>
        <w:t xml:space="preserve">, </w:t>
      </w:r>
      <w:r w:rsidR="008D34E8">
        <w:rPr>
          <w:b w:val="0"/>
          <w:i/>
        </w:rPr>
        <w:t>K</w:t>
      </w:r>
      <w:r w:rsidR="008D34E8" w:rsidRPr="00E95C19">
        <w:rPr>
          <w:b w:val="0"/>
          <w:i/>
          <w:vertAlign w:val="subscript"/>
        </w:rPr>
        <w:t>4</w:t>
      </w:r>
      <w:r w:rsidR="009E6536" w:rsidRPr="009736EA">
        <w:rPr>
          <w:b w:val="0"/>
          <w:i/>
        </w:rPr>
        <w:t xml:space="preserve">, </w:t>
      </w:r>
      <w:r w:rsidR="008D34E8">
        <w:rPr>
          <w:b w:val="0"/>
          <w:i/>
        </w:rPr>
        <w:t>P</w:t>
      </w:r>
      <w:r w:rsidR="008D34E8" w:rsidRPr="00E95C19">
        <w:rPr>
          <w:b w:val="0"/>
          <w:i/>
          <w:vertAlign w:val="subscript"/>
        </w:rPr>
        <w:t>1</w:t>
      </w:r>
      <w:r w:rsidR="009E6536" w:rsidRPr="009736EA">
        <w:rPr>
          <w:b w:val="0"/>
          <w:i/>
        </w:rPr>
        <w:t xml:space="preserve">, </w:t>
      </w:r>
      <w:r w:rsidR="009E6536" w:rsidRPr="006D5A38">
        <w:rPr>
          <w:b w:val="0"/>
        </w:rPr>
        <w:t>and</w:t>
      </w:r>
      <w:r w:rsidR="009E6536" w:rsidRPr="009736EA">
        <w:rPr>
          <w:b w:val="0"/>
          <w:i/>
        </w:rPr>
        <w:t xml:space="preserve"> </w:t>
      </w:r>
      <w:r w:rsidR="008D34E8">
        <w:rPr>
          <w:b w:val="0"/>
          <w:i/>
        </w:rPr>
        <w:t>P</w:t>
      </w:r>
      <w:r w:rsidR="008D34E8" w:rsidRPr="00E95C19">
        <w:rPr>
          <w:b w:val="0"/>
          <w:i/>
          <w:vertAlign w:val="subscript"/>
        </w:rPr>
        <w:t>2</w:t>
      </w:r>
      <w:r w:rsidR="008D34E8" w:rsidRPr="009E6536">
        <w:rPr>
          <w:b w:val="0"/>
        </w:rPr>
        <w:t xml:space="preserve"> </w:t>
      </w:r>
      <w:r w:rsidR="009E6536" w:rsidRPr="009E6536">
        <w:rPr>
          <w:b w:val="0"/>
        </w:rPr>
        <w:t xml:space="preserve">represent the radial and tangential distortion coefficients, and f represents the focal length. </w:t>
      </w:r>
      <w:r w:rsidR="009E6536" w:rsidRPr="009736EA">
        <w:rPr>
          <w:b w:val="0"/>
          <w:i/>
        </w:rPr>
        <w:t>I</w:t>
      </w:r>
      <w:r w:rsidR="009E6536" w:rsidRPr="00C57440">
        <w:rPr>
          <w:b w:val="0"/>
          <w:i/>
          <w:vertAlign w:val="subscript"/>
        </w:rPr>
        <w:t>raw</w:t>
      </w:r>
      <w:r w:rsidR="009E6536" w:rsidRPr="009E6536">
        <w:rPr>
          <w:b w:val="0"/>
        </w:rPr>
        <w:t xml:space="preserve"> represents the original pixel digital number, and </w:t>
      </w:r>
      <w:r w:rsidR="009E6536" w:rsidRPr="009736EA">
        <w:rPr>
          <w:b w:val="0"/>
          <w:i/>
        </w:rPr>
        <w:t>I</w:t>
      </w:r>
      <w:r w:rsidR="009E6536" w:rsidRPr="00C57440">
        <w:rPr>
          <w:b w:val="0"/>
          <w:i/>
          <w:vertAlign w:val="subscript"/>
        </w:rPr>
        <w:t>corr</w:t>
      </w:r>
      <w:r w:rsidR="009E6536" w:rsidRPr="009E6536">
        <w:rPr>
          <w:b w:val="0"/>
        </w:rPr>
        <w:t xml:space="preserve"> represents the corrected pixel digital number after vignetting is applied.</w:t>
      </w:r>
    </w:p>
    <w:p w14:paraId="0CF23D3D" w14:textId="77777777" w:rsidR="00C17CCE" w:rsidRDefault="00C17CCE" w:rsidP="00C17CCE">
      <w:pPr>
        <w:pStyle w:val="MDPI22heading2"/>
      </w:pPr>
      <w:r>
        <w:t>2.7. Use Case Processing Methodology</w:t>
      </w:r>
    </w:p>
    <w:p w14:paraId="44240488" w14:textId="7086EE13" w:rsidR="009E6536" w:rsidRDefault="009E6536" w:rsidP="009E6536">
      <w:pPr>
        <w:pStyle w:val="MDPI21heading1"/>
        <w:rPr>
          <w:b w:val="0"/>
        </w:rPr>
      </w:pPr>
      <w:r w:rsidRPr="009E6536">
        <w:rPr>
          <w:b w:val="0"/>
        </w:rPr>
        <w:t xml:space="preserve">The resultant imagery was processed using the commercial software Agisoft Photoscan Pro using the settings shown in Table 6. The dataset was processed by inputting the position of the cameras, the position of the GCPs, and the camera calibration file. Additionally, the pixel coordinates of the GCPs, which are traditionally clicked by the user with varying degrees of accuracy, were calculated using photogrammetric equations and input into the program. A nonlinear adjustment was performed using the “optimize” button, and the reported total RMSE for the GCPs was 0.38 mm. It is important to note that we purposefully eliminated additional sources of uncertainty that exist in field-based studies, such as uncertainties in the surveyed points, the </w:t>
      </w:r>
      <w:ins w:id="151" w:author="Richie" w:date="2017-04-16T11:51:00Z">
        <w:r w:rsidR="00DC2E67">
          <w:rPr>
            <w:b w:val="0"/>
          </w:rPr>
          <w:t xml:space="preserve">GPS reported </w:t>
        </w:r>
      </w:ins>
      <w:r w:rsidRPr="009E6536">
        <w:rPr>
          <w:b w:val="0"/>
        </w:rPr>
        <w:t xml:space="preserve">UAS position, the manual digitization of pixel coordinates for GCPs, and in the calculation of the camera calibration, in order to isolate the specific </w:t>
      </w:r>
      <w:r w:rsidR="008E2762">
        <w:rPr>
          <w:b w:val="0"/>
        </w:rPr>
        <w:t>variable</w:t>
      </w:r>
      <w:r w:rsidRPr="009E6536">
        <w:rPr>
          <w:b w:val="0"/>
        </w:rPr>
        <w:t xml:space="preserve"> being investigated.</w:t>
      </w:r>
      <w:r w:rsidR="008E2762">
        <w:rPr>
          <w:b w:val="0"/>
        </w:rPr>
        <w:t xml:space="preserve"> </w:t>
      </w:r>
    </w:p>
    <w:p w14:paraId="34CEB82A" w14:textId="271135D4" w:rsidR="00DD5AFB" w:rsidRPr="00DD5AFB" w:rsidRDefault="00DD5AFB" w:rsidP="00DD5AFB">
      <w:pPr>
        <w:pStyle w:val="MDPI41tablecaption"/>
        <w:jc w:val="center"/>
      </w:pPr>
      <w:r w:rsidRPr="00706F48">
        <w:rPr>
          <w:b/>
        </w:rPr>
        <w:t xml:space="preserve">Table </w:t>
      </w:r>
      <w:r>
        <w:rPr>
          <w:b/>
        </w:rPr>
        <w:t>5</w:t>
      </w:r>
      <w:r w:rsidRPr="00706F48">
        <w:rPr>
          <w:b/>
        </w:rPr>
        <w:t>.</w:t>
      </w:r>
      <w:r w:rsidRPr="00706F48">
        <w:t xml:space="preserve"> </w:t>
      </w:r>
      <w:r w:rsidRPr="00DD5AFB">
        <w:t>The Agisoft Photoscan processing parameters were intended to generate the highest accuracy point cloud possible with the simulated imagery dataset.</w:t>
      </w:r>
      <w:r w:rsidR="00C84BFC">
        <w:t xml:space="preserve"> </w:t>
      </w:r>
      <w:r w:rsidR="008E2762">
        <w:t>T</w:t>
      </w:r>
      <w:r w:rsidRPr="00DD5AFB">
        <w:t xml:space="preserve">he camera accuracy and marker accuracy </w:t>
      </w:r>
      <w:r w:rsidR="008E2762">
        <w:t xml:space="preserve">parameters </w:t>
      </w:r>
      <w:r w:rsidRPr="00DD5AFB">
        <w:t xml:space="preserve">are much smaller than </w:t>
      </w:r>
      <w:r w:rsidR="008E2762">
        <w:t>would be used for real-world imagery, as we purposefully eliminated additional uncertainty sources to isolate the variable of interest</w:t>
      </w:r>
      <w:r w:rsidRPr="00DD5AFB">
        <w:t>.</w:t>
      </w:r>
    </w:p>
    <w:tbl>
      <w:tblPr>
        <w:tblStyle w:val="Mdeck5tablebodythreelines"/>
        <w:tblW w:w="6282" w:type="dxa"/>
        <w:tblLook w:val="04A0" w:firstRow="1" w:lastRow="0" w:firstColumn="1" w:lastColumn="0" w:noHBand="0" w:noVBand="1"/>
      </w:tblPr>
      <w:tblGrid>
        <w:gridCol w:w="3340"/>
        <w:gridCol w:w="1792"/>
        <w:gridCol w:w="1150"/>
      </w:tblGrid>
      <w:tr w:rsidR="00DD5AFB" w:rsidRPr="006D2725" w14:paraId="69B7D70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3340" w:type="dxa"/>
            <w:noWrap/>
            <w:hideMark/>
          </w:tcPr>
          <w:p w14:paraId="797BE62A" w14:textId="77777777" w:rsidR="00DD5AFB" w:rsidRPr="00DB617C" w:rsidRDefault="00DD5AFB" w:rsidP="00DD5AFB">
            <w:pPr>
              <w:pStyle w:val="MDPI42tablebody"/>
              <w:rPr>
                <w:b/>
              </w:rPr>
            </w:pPr>
            <w:r w:rsidRPr="00DB617C">
              <w:rPr>
                <w:b/>
              </w:rPr>
              <w:t>Processing Parameter</w:t>
            </w:r>
          </w:p>
        </w:tc>
        <w:tc>
          <w:tcPr>
            <w:tcW w:w="1792" w:type="dxa"/>
            <w:noWrap/>
            <w:hideMark/>
          </w:tcPr>
          <w:p w14:paraId="2139E154" w14:textId="77777777" w:rsidR="00DD5AFB" w:rsidRPr="00DB617C" w:rsidRDefault="00DD5AFB" w:rsidP="00DD5AFB">
            <w:pPr>
              <w:pStyle w:val="MDPI42tablebody"/>
              <w:rPr>
                <w:b/>
              </w:rPr>
            </w:pPr>
            <w:r w:rsidRPr="00DB617C">
              <w:rPr>
                <w:b/>
              </w:rPr>
              <w:t>Value/Setting</w:t>
            </w:r>
          </w:p>
        </w:tc>
        <w:tc>
          <w:tcPr>
            <w:tcW w:w="1150" w:type="dxa"/>
            <w:noWrap/>
            <w:hideMark/>
          </w:tcPr>
          <w:p w14:paraId="448627F6" w14:textId="77777777" w:rsidR="00DD5AFB" w:rsidRPr="00DB617C" w:rsidRDefault="00DD5AFB" w:rsidP="00DD5AFB">
            <w:pPr>
              <w:pStyle w:val="MDPI42tablebody"/>
              <w:rPr>
                <w:b/>
              </w:rPr>
            </w:pPr>
            <w:r w:rsidRPr="00DB617C">
              <w:rPr>
                <w:b/>
              </w:rPr>
              <w:t>Units</w:t>
            </w:r>
          </w:p>
        </w:tc>
      </w:tr>
      <w:tr w:rsidR="00DD5AFB" w:rsidRPr="006D2725" w14:paraId="68F9F4FC" w14:textId="77777777" w:rsidTr="00DD5AFB">
        <w:trPr>
          <w:trHeight w:val="300"/>
        </w:trPr>
        <w:tc>
          <w:tcPr>
            <w:tcW w:w="3340" w:type="dxa"/>
            <w:noWrap/>
            <w:hideMark/>
          </w:tcPr>
          <w:p w14:paraId="4CC19032" w14:textId="77777777" w:rsidR="00DD5AFB" w:rsidRPr="006D2725" w:rsidRDefault="00DD5AFB" w:rsidP="00DD5AFB">
            <w:pPr>
              <w:pStyle w:val="MDPI42tablebody"/>
            </w:pPr>
            <w:r w:rsidRPr="006D2725">
              <w:t>Align Photos</w:t>
            </w:r>
          </w:p>
        </w:tc>
        <w:tc>
          <w:tcPr>
            <w:tcW w:w="1792" w:type="dxa"/>
            <w:noWrap/>
            <w:hideMark/>
          </w:tcPr>
          <w:p w14:paraId="38C5A7C7" w14:textId="77777777" w:rsidR="00DD5AFB" w:rsidRPr="006D2725" w:rsidRDefault="00DD5AFB" w:rsidP="00DD5AFB">
            <w:pPr>
              <w:pStyle w:val="MDPI42tablebody"/>
            </w:pPr>
            <w:r>
              <w:t>H</w:t>
            </w:r>
            <w:r w:rsidRPr="006D2725">
              <w:t>igh</w:t>
            </w:r>
          </w:p>
        </w:tc>
        <w:tc>
          <w:tcPr>
            <w:tcW w:w="1150" w:type="dxa"/>
            <w:noWrap/>
            <w:hideMark/>
          </w:tcPr>
          <w:p w14:paraId="11C2606D" w14:textId="77777777" w:rsidR="00DD5AFB" w:rsidRPr="006D2725" w:rsidRDefault="00DD5AFB" w:rsidP="00DD5AFB">
            <w:pPr>
              <w:pStyle w:val="MDPI42tablebody"/>
            </w:pPr>
            <w:r>
              <w:t>N/A</w:t>
            </w:r>
          </w:p>
        </w:tc>
      </w:tr>
      <w:tr w:rsidR="00DD5AFB" w:rsidRPr="006D2725" w14:paraId="72E7FFE1" w14:textId="77777777" w:rsidTr="00DD5AFB">
        <w:trPr>
          <w:trHeight w:val="300"/>
        </w:trPr>
        <w:tc>
          <w:tcPr>
            <w:tcW w:w="3340" w:type="dxa"/>
            <w:noWrap/>
            <w:hideMark/>
          </w:tcPr>
          <w:p w14:paraId="58385B03" w14:textId="77777777" w:rsidR="00DD5AFB" w:rsidRPr="006D2725" w:rsidRDefault="00DD5AFB" w:rsidP="00DD5AFB">
            <w:pPr>
              <w:pStyle w:val="MDPI42tablebody"/>
            </w:pPr>
            <w:r w:rsidRPr="006D2725">
              <w:t>Max tiepoints</w:t>
            </w:r>
          </w:p>
        </w:tc>
        <w:tc>
          <w:tcPr>
            <w:tcW w:w="1792" w:type="dxa"/>
            <w:noWrap/>
            <w:hideMark/>
          </w:tcPr>
          <w:p w14:paraId="05085869" w14:textId="77777777" w:rsidR="00DD5AFB" w:rsidRPr="006D2725" w:rsidRDefault="00DD5AFB" w:rsidP="00DD5AFB">
            <w:pPr>
              <w:pStyle w:val="MDPI42tablebody"/>
            </w:pPr>
            <w:r w:rsidRPr="006D2725">
              <w:t>40000</w:t>
            </w:r>
          </w:p>
        </w:tc>
        <w:tc>
          <w:tcPr>
            <w:tcW w:w="1150" w:type="dxa"/>
            <w:noWrap/>
            <w:hideMark/>
          </w:tcPr>
          <w:p w14:paraId="2C347136" w14:textId="77777777" w:rsidR="00DD5AFB" w:rsidRPr="006D2725" w:rsidRDefault="00DD5AFB" w:rsidP="00DD5AFB">
            <w:pPr>
              <w:pStyle w:val="MDPI42tablebody"/>
            </w:pPr>
            <w:r>
              <w:t>N/A</w:t>
            </w:r>
          </w:p>
        </w:tc>
      </w:tr>
      <w:tr w:rsidR="00DD5AFB" w:rsidRPr="006D2725" w14:paraId="3472851F" w14:textId="77777777" w:rsidTr="00DD5AFB">
        <w:trPr>
          <w:trHeight w:val="300"/>
        </w:trPr>
        <w:tc>
          <w:tcPr>
            <w:tcW w:w="3340" w:type="dxa"/>
            <w:noWrap/>
            <w:hideMark/>
          </w:tcPr>
          <w:p w14:paraId="49503DB8" w14:textId="77777777" w:rsidR="00DD5AFB" w:rsidRPr="006D2725" w:rsidRDefault="00DD5AFB" w:rsidP="00DD5AFB">
            <w:pPr>
              <w:pStyle w:val="MDPI42tablebody"/>
            </w:pPr>
            <w:r w:rsidRPr="006D2725">
              <w:t>Max keypoints</w:t>
            </w:r>
          </w:p>
        </w:tc>
        <w:tc>
          <w:tcPr>
            <w:tcW w:w="1792" w:type="dxa"/>
            <w:noWrap/>
            <w:hideMark/>
          </w:tcPr>
          <w:p w14:paraId="265C93BD" w14:textId="77777777" w:rsidR="00DD5AFB" w:rsidRPr="006D2725" w:rsidRDefault="00DD5AFB" w:rsidP="00DD5AFB">
            <w:pPr>
              <w:pStyle w:val="MDPI42tablebody"/>
            </w:pPr>
            <w:r w:rsidRPr="006D2725">
              <w:t>4000</w:t>
            </w:r>
          </w:p>
        </w:tc>
        <w:tc>
          <w:tcPr>
            <w:tcW w:w="1150" w:type="dxa"/>
            <w:noWrap/>
            <w:hideMark/>
          </w:tcPr>
          <w:p w14:paraId="489C6F9C" w14:textId="77777777" w:rsidR="00DD5AFB" w:rsidRPr="006D2725" w:rsidRDefault="00DD5AFB" w:rsidP="00DD5AFB">
            <w:pPr>
              <w:pStyle w:val="MDPI42tablebody"/>
            </w:pPr>
            <w:r>
              <w:t>N/A</w:t>
            </w:r>
          </w:p>
        </w:tc>
      </w:tr>
      <w:tr w:rsidR="00DD5AFB" w:rsidRPr="006D2725" w14:paraId="5C4B5251" w14:textId="77777777" w:rsidTr="00DD5AFB">
        <w:trPr>
          <w:trHeight w:val="300"/>
        </w:trPr>
        <w:tc>
          <w:tcPr>
            <w:tcW w:w="3340" w:type="dxa"/>
            <w:noWrap/>
            <w:hideMark/>
          </w:tcPr>
          <w:p w14:paraId="2869BABF" w14:textId="77777777" w:rsidR="00DD5AFB" w:rsidRPr="006D2725" w:rsidRDefault="00DD5AFB" w:rsidP="00DD5AFB">
            <w:pPr>
              <w:pStyle w:val="MDPI42tablebody"/>
            </w:pPr>
            <w:r w:rsidRPr="006D2725">
              <w:t>Pair Preselection</w:t>
            </w:r>
          </w:p>
        </w:tc>
        <w:tc>
          <w:tcPr>
            <w:tcW w:w="1792" w:type="dxa"/>
            <w:noWrap/>
            <w:hideMark/>
          </w:tcPr>
          <w:p w14:paraId="7B2E0BF9" w14:textId="77777777" w:rsidR="00DD5AFB" w:rsidRPr="006D2725" w:rsidRDefault="00DD5AFB" w:rsidP="00DD5AFB">
            <w:pPr>
              <w:pStyle w:val="MDPI42tablebody"/>
            </w:pPr>
            <w:r w:rsidRPr="006D2725">
              <w:t>Disabled</w:t>
            </w:r>
          </w:p>
        </w:tc>
        <w:tc>
          <w:tcPr>
            <w:tcW w:w="1150" w:type="dxa"/>
            <w:noWrap/>
            <w:hideMark/>
          </w:tcPr>
          <w:p w14:paraId="308E4073" w14:textId="77777777" w:rsidR="00DD5AFB" w:rsidRPr="006D2725" w:rsidRDefault="00DD5AFB" w:rsidP="00DD5AFB">
            <w:pPr>
              <w:pStyle w:val="MDPI42tablebody"/>
            </w:pPr>
            <w:r>
              <w:t>N/A</w:t>
            </w:r>
          </w:p>
        </w:tc>
      </w:tr>
      <w:tr w:rsidR="00DD5AFB" w:rsidRPr="006D2725" w14:paraId="7862C273" w14:textId="77777777" w:rsidTr="00DD5AFB">
        <w:trPr>
          <w:trHeight w:val="300"/>
        </w:trPr>
        <w:tc>
          <w:tcPr>
            <w:tcW w:w="3340" w:type="dxa"/>
            <w:noWrap/>
            <w:hideMark/>
          </w:tcPr>
          <w:p w14:paraId="50A1E5C3" w14:textId="77777777" w:rsidR="00DD5AFB" w:rsidRPr="006D2725" w:rsidRDefault="00DD5AFB" w:rsidP="00DD5AFB">
            <w:pPr>
              <w:pStyle w:val="MDPI42tablebody"/>
            </w:pPr>
            <w:r w:rsidRPr="006D2725">
              <w:t>Input Camera Calibration</w:t>
            </w:r>
          </w:p>
        </w:tc>
        <w:tc>
          <w:tcPr>
            <w:tcW w:w="1792" w:type="dxa"/>
            <w:noWrap/>
            <w:hideMark/>
          </w:tcPr>
          <w:p w14:paraId="6DF838BD" w14:textId="77777777" w:rsidR="00DD5AFB" w:rsidRPr="006D2725" w:rsidRDefault="00DD5AFB" w:rsidP="00DD5AFB">
            <w:pPr>
              <w:pStyle w:val="MDPI42tablebody"/>
            </w:pPr>
            <w:r w:rsidRPr="006D2725">
              <w:t>yes</w:t>
            </w:r>
          </w:p>
        </w:tc>
        <w:tc>
          <w:tcPr>
            <w:tcW w:w="1150" w:type="dxa"/>
            <w:noWrap/>
            <w:hideMark/>
          </w:tcPr>
          <w:p w14:paraId="66A58EC3" w14:textId="77777777" w:rsidR="00DD5AFB" w:rsidRPr="006D2725" w:rsidRDefault="00DD5AFB" w:rsidP="00DD5AFB">
            <w:pPr>
              <w:pStyle w:val="MDPI42tablebody"/>
            </w:pPr>
            <w:r>
              <w:t>N/A</w:t>
            </w:r>
          </w:p>
        </w:tc>
      </w:tr>
      <w:tr w:rsidR="00DD5AFB" w:rsidRPr="006D2725" w14:paraId="1C2F2157" w14:textId="77777777" w:rsidTr="00DD5AFB">
        <w:trPr>
          <w:trHeight w:val="300"/>
        </w:trPr>
        <w:tc>
          <w:tcPr>
            <w:tcW w:w="3340" w:type="dxa"/>
            <w:noWrap/>
            <w:hideMark/>
          </w:tcPr>
          <w:p w14:paraId="7FCAC064" w14:textId="77777777" w:rsidR="00DD5AFB" w:rsidRPr="006D2725" w:rsidRDefault="00DD5AFB" w:rsidP="00DD5AFB">
            <w:pPr>
              <w:pStyle w:val="MDPI42tablebody"/>
            </w:pPr>
            <w:r w:rsidRPr="006D2725">
              <w:t>Lock Camera Calibration</w:t>
            </w:r>
          </w:p>
        </w:tc>
        <w:tc>
          <w:tcPr>
            <w:tcW w:w="1792" w:type="dxa"/>
            <w:noWrap/>
            <w:hideMark/>
          </w:tcPr>
          <w:p w14:paraId="2043BE08" w14:textId="77777777" w:rsidR="00DD5AFB" w:rsidRPr="006D2725" w:rsidRDefault="00DD5AFB" w:rsidP="00DD5AFB">
            <w:pPr>
              <w:pStyle w:val="MDPI42tablebody"/>
            </w:pPr>
            <w:r w:rsidRPr="006D2725">
              <w:t>yes</w:t>
            </w:r>
          </w:p>
        </w:tc>
        <w:tc>
          <w:tcPr>
            <w:tcW w:w="1150" w:type="dxa"/>
            <w:noWrap/>
            <w:hideMark/>
          </w:tcPr>
          <w:p w14:paraId="61DDFC91" w14:textId="77777777" w:rsidR="00DD5AFB" w:rsidRPr="006D2725" w:rsidRDefault="00DD5AFB" w:rsidP="00DD5AFB">
            <w:pPr>
              <w:pStyle w:val="MDPI42tablebody"/>
            </w:pPr>
            <w:r>
              <w:t>N/A</w:t>
            </w:r>
          </w:p>
        </w:tc>
      </w:tr>
      <w:tr w:rsidR="00DD5AFB" w:rsidRPr="006D2725" w14:paraId="144C3786" w14:textId="77777777" w:rsidTr="00DD5AFB">
        <w:trPr>
          <w:trHeight w:val="300"/>
        </w:trPr>
        <w:tc>
          <w:tcPr>
            <w:tcW w:w="3340" w:type="dxa"/>
            <w:noWrap/>
            <w:hideMark/>
          </w:tcPr>
          <w:p w14:paraId="571ED834" w14:textId="77777777" w:rsidR="00DD5AFB" w:rsidRPr="006D2725" w:rsidRDefault="00DD5AFB" w:rsidP="00DD5AFB">
            <w:pPr>
              <w:pStyle w:val="MDPI42tablebody"/>
            </w:pPr>
            <w:r w:rsidRPr="006D2725">
              <w:t>Input GCP targets</w:t>
            </w:r>
          </w:p>
        </w:tc>
        <w:tc>
          <w:tcPr>
            <w:tcW w:w="1792" w:type="dxa"/>
            <w:noWrap/>
            <w:hideMark/>
          </w:tcPr>
          <w:p w14:paraId="55591550" w14:textId="77777777" w:rsidR="00DD5AFB" w:rsidRPr="006D2725" w:rsidRDefault="00DD5AFB" w:rsidP="00DD5AFB">
            <w:pPr>
              <w:pStyle w:val="MDPI42tablebody"/>
            </w:pPr>
            <w:r w:rsidRPr="006D2725">
              <w:t>yes</w:t>
            </w:r>
          </w:p>
        </w:tc>
        <w:tc>
          <w:tcPr>
            <w:tcW w:w="1150" w:type="dxa"/>
            <w:noWrap/>
            <w:hideMark/>
          </w:tcPr>
          <w:p w14:paraId="55937068" w14:textId="77777777" w:rsidR="00DD5AFB" w:rsidRPr="006D2725" w:rsidRDefault="00DD5AFB" w:rsidP="00DD5AFB">
            <w:pPr>
              <w:pStyle w:val="MDPI42tablebody"/>
            </w:pPr>
            <w:r>
              <w:t>N/A</w:t>
            </w:r>
          </w:p>
        </w:tc>
      </w:tr>
      <w:tr w:rsidR="00DD5AFB" w:rsidRPr="006D2725" w14:paraId="40FF7737" w14:textId="77777777" w:rsidTr="00DD5AFB">
        <w:trPr>
          <w:trHeight w:val="300"/>
        </w:trPr>
        <w:tc>
          <w:tcPr>
            <w:tcW w:w="3340" w:type="dxa"/>
            <w:noWrap/>
            <w:hideMark/>
          </w:tcPr>
          <w:p w14:paraId="4AFADF2E" w14:textId="77777777" w:rsidR="00DD5AFB" w:rsidRPr="006D2725" w:rsidRDefault="00DD5AFB" w:rsidP="00DD5AFB">
            <w:pPr>
              <w:pStyle w:val="MDPI42tablebody"/>
            </w:pPr>
            <w:r w:rsidRPr="006D2725">
              <w:t>Input GCP pixel coordinates</w:t>
            </w:r>
          </w:p>
        </w:tc>
        <w:tc>
          <w:tcPr>
            <w:tcW w:w="1792" w:type="dxa"/>
            <w:noWrap/>
            <w:hideMark/>
          </w:tcPr>
          <w:p w14:paraId="1550B6D7" w14:textId="77777777" w:rsidR="00DD5AFB" w:rsidRPr="006D2725" w:rsidRDefault="00DD5AFB" w:rsidP="00DD5AFB">
            <w:pPr>
              <w:pStyle w:val="MDPI42tablebody"/>
            </w:pPr>
            <w:r w:rsidRPr="006D2725">
              <w:t>yes</w:t>
            </w:r>
          </w:p>
        </w:tc>
        <w:tc>
          <w:tcPr>
            <w:tcW w:w="1150" w:type="dxa"/>
            <w:noWrap/>
            <w:hideMark/>
          </w:tcPr>
          <w:p w14:paraId="54830263" w14:textId="77777777" w:rsidR="00DD5AFB" w:rsidRPr="006D2725" w:rsidRDefault="00DD5AFB" w:rsidP="00DD5AFB">
            <w:pPr>
              <w:pStyle w:val="MDPI42tablebody"/>
            </w:pPr>
            <w:r>
              <w:t>N/A</w:t>
            </w:r>
          </w:p>
        </w:tc>
      </w:tr>
      <w:tr w:rsidR="00DD5AFB" w:rsidRPr="006D2725" w14:paraId="07A228EF" w14:textId="77777777" w:rsidTr="00DD5AFB">
        <w:trPr>
          <w:trHeight w:val="300"/>
        </w:trPr>
        <w:tc>
          <w:tcPr>
            <w:tcW w:w="3340" w:type="dxa"/>
            <w:noWrap/>
            <w:hideMark/>
          </w:tcPr>
          <w:p w14:paraId="238D5E5C" w14:textId="77777777" w:rsidR="00DD5AFB" w:rsidRPr="006D2725" w:rsidRDefault="00DD5AFB" w:rsidP="00DD5AFB">
            <w:pPr>
              <w:pStyle w:val="MDPI42tablebody"/>
            </w:pPr>
            <w:r w:rsidRPr="006D2725">
              <w:t>Input Image Positions</w:t>
            </w:r>
          </w:p>
        </w:tc>
        <w:tc>
          <w:tcPr>
            <w:tcW w:w="1792" w:type="dxa"/>
            <w:noWrap/>
            <w:hideMark/>
          </w:tcPr>
          <w:p w14:paraId="0169C00D" w14:textId="77777777" w:rsidR="00DD5AFB" w:rsidRPr="006D2725" w:rsidRDefault="00DD5AFB" w:rsidP="00DD5AFB">
            <w:pPr>
              <w:pStyle w:val="MDPI42tablebody"/>
            </w:pPr>
            <w:r w:rsidRPr="006D2725">
              <w:t>yes</w:t>
            </w:r>
          </w:p>
        </w:tc>
        <w:tc>
          <w:tcPr>
            <w:tcW w:w="1150" w:type="dxa"/>
            <w:noWrap/>
            <w:hideMark/>
          </w:tcPr>
          <w:p w14:paraId="50F950EB" w14:textId="77777777" w:rsidR="00DD5AFB" w:rsidRPr="006D2725" w:rsidRDefault="00DD5AFB" w:rsidP="00DD5AFB">
            <w:pPr>
              <w:pStyle w:val="MDPI42tablebody"/>
            </w:pPr>
            <w:r>
              <w:t>N/A</w:t>
            </w:r>
          </w:p>
        </w:tc>
      </w:tr>
      <w:tr w:rsidR="00DD5AFB" w:rsidRPr="006D2725" w14:paraId="0C239BB0" w14:textId="77777777" w:rsidTr="00DD5AFB">
        <w:trPr>
          <w:trHeight w:val="300"/>
        </w:trPr>
        <w:tc>
          <w:tcPr>
            <w:tcW w:w="3340" w:type="dxa"/>
            <w:noWrap/>
            <w:hideMark/>
          </w:tcPr>
          <w:p w14:paraId="7309046E" w14:textId="77777777" w:rsidR="00DD5AFB" w:rsidRPr="006D2725" w:rsidRDefault="00DD5AFB" w:rsidP="00DD5AFB">
            <w:pPr>
              <w:pStyle w:val="MDPI42tablebody"/>
            </w:pPr>
            <w:r w:rsidRPr="006D2725">
              <w:t>Camera Accuracy</w:t>
            </w:r>
          </w:p>
        </w:tc>
        <w:tc>
          <w:tcPr>
            <w:tcW w:w="1792" w:type="dxa"/>
            <w:noWrap/>
            <w:hideMark/>
          </w:tcPr>
          <w:p w14:paraId="3BFBE539" w14:textId="77777777" w:rsidR="00DD5AFB" w:rsidRPr="006D2725" w:rsidRDefault="00DD5AFB" w:rsidP="00DD5AFB">
            <w:pPr>
              <w:pStyle w:val="MDPI42tablebody"/>
            </w:pPr>
            <w:r w:rsidRPr="006D2725">
              <w:t>0.005</w:t>
            </w:r>
          </w:p>
        </w:tc>
        <w:tc>
          <w:tcPr>
            <w:tcW w:w="1150" w:type="dxa"/>
            <w:noWrap/>
            <w:hideMark/>
          </w:tcPr>
          <w:p w14:paraId="49959FE3" w14:textId="77777777" w:rsidR="00DD5AFB" w:rsidRPr="006D2725" w:rsidRDefault="00DD5AFB" w:rsidP="00DD5AFB">
            <w:pPr>
              <w:pStyle w:val="MDPI42tablebody"/>
            </w:pPr>
            <w:r w:rsidRPr="006D2725">
              <w:t>m</w:t>
            </w:r>
          </w:p>
        </w:tc>
      </w:tr>
      <w:tr w:rsidR="00DD5AFB" w:rsidRPr="006D2725" w14:paraId="0EF248B5" w14:textId="77777777" w:rsidTr="00DD5AFB">
        <w:trPr>
          <w:trHeight w:val="300"/>
        </w:trPr>
        <w:tc>
          <w:tcPr>
            <w:tcW w:w="3340" w:type="dxa"/>
            <w:noWrap/>
            <w:hideMark/>
          </w:tcPr>
          <w:p w14:paraId="4D1868B5" w14:textId="77777777" w:rsidR="00DD5AFB" w:rsidRPr="006D2725" w:rsidRDefault="00DD5AFB" w:rsidP="00DD5AFB">
            <w:pPr>
              <w:pStyle w:val="MDPI42tablebody"/>
            </w:pPr>
            <w:r w:rsidRPr="006D2725">
              <w:t>Camera Accuracy (degrees)</w:t>
            </w:r>
          </w:p>
        </w:tc>
        <w:tc>
          <w:tcPr>
            <w:tcW w:w="1792" w:type="dxa"/>
            <w:noWrap/>
            <w:hideMark/>
          </w:tcPr>
          <w:p w14:paraId="3C75C351" w14:textId="77777777" w:rsidR="00DD5AFB" w:rsidRPr="006D2725" w:rsidRDefault="00DD5AFB" w:rsidP="00DD5AFB">
            <w:pPr>
              <w:pStyle w:val="MDPI42tablebody"/>
            </w:pPr>
            <w:r w:rsidRPr="006D2725">
              <w:t>2 (not used)</w:t>
            </w:r>
          </w:p>
        </w:tc>
        <w:tc>
          <w:tcPr>
            <w:tcW w:w="1150" w:type="dxa"/>
            <w:noWrap/>
            <w:hideMark/>
          </w:tcPr>
          <w:p w14:paraId="0CD2D2EB" w14:textId="77777777" w:rsidR="00DD5AFB" w:rsidRPr="006D2725" w:rsidRDefault="00DD5AFB" w:rsidP="00DD5AFB">
            <w:pPr>
              <w:pStyle w:val="MDPI42tablebody"/>
            </w:pPr>
            <w:r w:rsidRPr="006D2725">
              <w:t>degrees</w:t>
            </w:r>
          </w:p>
        </w:tc>
      </w:tr>
      <w:tr w:rsidR="00DD5AFB" w:rsidRPr="006D2725" w14:paraId="03797363" w14:textId="77777777" w:rsidTr="00DD5AFB">
        <w:trPr>
          <w:trHeight w:val="300"/>
        </w:trPr>
        <w:tc>
          <w:tcPr>
            <w:tcW w:w="3340" w:type="dxa"/>
            <w:noWrap/>
            <w:hideMark/>
          </w:tcPr>
          <w:p w14:paraId="7FDBF83B" w14:textId="77777777" w:rsidR="00DD5AFB" w:rsidRPr="006D2725" w:rsidRDefault="00DD5AFB" w:rsidP="00DD5AFB">
            <w:pPr>
              <w:pStyle w:val="MDPI42tablebody"/>
            </w:pPr>
            <w:r w:rsidRPr="006D2725">
              <w:t>Marker Accuracy</w:t>
            </w:r>
          </w:p>
        </w:tc>
        <w:tc>
          <w:tcPr>
            <w:tcW w:w="1792" w:type="dxa"/>
            <w:noWrap/>
            <w:hideMark/>
          </w:tcPr>
          <w:p w14:paraId="34CEDD48" w14:textId="77777777" w:rsidR="00DD5AFB" w:rsidRPr="006D2725" w:rsidRDefault="00DD5AFB" w:rsidP="00DD5AFB">
            <w:pPr>
              <w:pStyle w:val="MDPI42tablebody"/>
            </w:pPr>
            <w:r w:rsidRPr="006D2725">
              <w:t>0.005</w:t>
            </w:r>
          </w:p>
        </w:tc>
        <w:tc>
          <w:tcPr>
            <w:tcW w:w="1150" w:type="dxa"/>
            <w:noWrap/>
            <w:hideMark/>
          </w:tcPr>
          <w:p w14:paraId="7F0BD1B8" w14:textId="77777777" w:rsidR="00DD5AFB" w:rsidRPr="006D2725" w:rsidRDefault="00DD5AFB" w:rsidP="00DD5AFB">
            <w:pPr>
              <w:pStyle w:val="MDPI42tablebody"/>
            </w:pPr>
            <w:r w:rsidRPr="006D2725">
              <w:t>m</w:t>
            </w:r>
          </w:p>
        </w:tc>
      </w:tr>
      <w:tr w:rsidR="00DD5AFB" w:rsidRPr="006D2725" w14:paraId="26F51F8B" w14:textId="77777777" w:rsidTr="00DD5AFB">
        <w:trPr>
          <w:trHeight w:val="300"/>
        </w:trPr>
        <w:tc>
          <w:tcPr>
            <w:tcW w:w="3340" w:type="dxa"/>
            <w:noWrap/>
            <w:hideMark/>
          </w:tcPr>
          <w:p w14:paraId="654C5409" w14:textId="77777777" w:rsidR="00DD5AFB" w:rsidRPr="006D2725" w:rsidRDefault="00DD5AFB" w:rsidP="00DD5AFB">
            <w:pPr>
              <w:pStyle w:val="MDPI42tablebody"/>
            </w:pPr>
            <w:r w:rsidRPr="006D2725">
              <w:t>Scale Bar Accuracy</w:t>
            </w:r>
          </w:p>
        </w:tc>
        <w:tc>
          <w:tcPr>
            <w:tcW w:w="1792" w:type="dxa"/>
            <w:noWrap/>
            <w:hideMark/>
          </w:tcPr>
          <w:p w14:paraId="3C40CA84" w14:textId="77777777" w:rsidR="00DD5AFB" w:rsidRPr="006D2725" w:rsidRDefault="00DD5AFB" w:rsidP="00DD5AFB">
            <w:pPr>
              <w:pStyle w:val="MDPI42tablebody"/>
            </w:pPr>
            <w:r w:rsidRPr="006D2725">
              <w:t>0.001 (not used)</w:t>
            </w:r>
          </w:p>
        </w:tc>
        <w:tc>
          <w:tcPr>
            <w:tcW w:w="1150" w:type="dxa"/>
            <w:noWrap/>
            <w:hideMark/>
          </w:tcPr>
          <w:p w14:paraId="1CA5FD5A" w14:textId="77777777" w:rsidR="00DD5AFB" w:rsidRPr="006D2725" w:rsidRDefault="00DD5AFB" w:rsidP="00DD5AFB">
            <w:pPr>
              <w:pStyle w:val="MDPI42tablebody"/>
            </w:pPr>
            <w:r w:rsidRPr="006D2725">
              <w:t>m</w:t>
            </w:r>
          </w:p>
        </w:tc>
      </w:tr>
      <w:tr w:rsidR="00DD5AFB" w:rsidRPr="006D2725" w14:paraId="1A7611FD" w14:textId="77777777" w:rsidTr="00DD5AFB">
        <w:trPr>
          <w:trHeight w:val="300"/>
        </w:trPr>
        <w:tc>
          <w:tcPr>
            <w:tcW w:w="3340" w:type="dxa"/>
            <w:noWrap/>
            <w:hideMark/>
          </w:tcPr>
          <w:p w14:paraId="24C7D3AA" w14:textId="77777777" w:rsidR="00DD5AFB" w:rsidRPr="006D2725" w:rsidRDefault="00DD5AFB" w:rsidP="00DD5AFB">
            <w:pPr>
              <w:pStyle w:val="MDPI42tablebody"/>
            </w:pPr>
            <w:r w:rsidRPr="006D2725">
              <w:t>Marker Accuracy</w:t>
            </w:r>
          </w:p>
        </w:tc>
        <w:tc>
          <w:tcPr>
            <w:tcW w:w="1792" w:type="dxa"/>
            <w:noWrap/>
            <w:hideMark/>
          </w:tcPr>
          <w:p w14:paraId="210FF521" w14:textId="77777777" w:rsidR="00DD5AFB" w:rsidRPr="006D2725" w:rsidRDefault="00DD5AFB" w:rsidP="00DD5AFB">
            <w:pPr>
              <w:pStyle w:val="MDPI42tablebody"/>
            </w:pPr>
            <w:r w:rsidRPr="006D2725">
              <w:t>0.01</w:t>
            </w:r>
          </w:p>
        </w:tc>
        <w:tc>
          <w:tcPr>
            <w:tcW w:w="1150" w:type="dxa"/>
            <w:noWrap/>
            <w:hideMark/>
          </w:tcPr>
          <w:p w14:paraId="7C3BBAB1" w14:textId="77777777" w:rsidR="00DD5AFB" w:rsidRPr="006D2725" w:rsidRDefault="00DD5AFB" w:rsidP="00DD5AFB">
            <w:pPr>
              <w:pStyle w:val="MDPI42tablebody"/>
            </w:pPr>
            <w:r w:rsidRPr="006D2725">
              <w:t>pixel</w:t>
            </w:r>
          </w:p>
        </w:tc>
      </w:tr>
      <w:tr w:rsidR="00DD5AFB" w:rsidRPr="006D2725" w14:paraId="669105E9" w14:textId="77777777" w:rsidTr="00DD5AFB">
        <w:trPr>
          <w:trHeight w:val="300"/>
        </w:trPr>
        <w:tc>
          <w:tcPr>
            <w:tcW w:w="3340" w:type="dxa"/>
            <w:noWrap/>
            <w:hideMark/>
          </w:tcPr>
          <w:p w14:paraId="3E9CC9C9" w14:textId="77777777" w:rsidR="00DD5AFB" w:rsidRPr="006D2725" w:rsidRDefault="00DD5AFB" w:rsidP="00DD5AFB">
            <w:pPr>
              <w:pStyle w:val="MDPI42tablebody"/>
            </w:pPr>
            <w:r w:rsidRPr="006D2725">
              <w:t>Tie Point Accuracy</w:t>
            </w:r>
          </w:p>
        </w:tc>
        <w:tc>
          <w:tcPr>
            <w:tcW w:w="1792" w:type="dxa"/>
            <w:noWrap/>
            <w:hideMark/>
          </w:tcPr>
          <w:p w14:paraId="1FF60AAC" w14:textId="77777777" w:rsidR="00DD5AFB" w:rsidRPr="006D2725" w:rsidRDefault="00DD5AFB" w:rsidP="00DD5AFB">
            <w:pPr>
              <w:pStyle w:val="MDPI42tablebody"/>
            </w:pPr>
            <w:r w:rsidRPr="006D2725">
              <w:t>1</w:t>
            </w:r>
          </w:p>
        </w:tc>
        <w:tc>
          <w:tcPr>
            <w:tcW w:w="1150" w:type="dxa"/>
            <w:noWrap/>
            <w:hideMark/>
          </w:tcPr>
          <w:p w14:paraId="3D043C7B" w14:textId="77777777" w:rsidR="00DD5AFB" w:rsidRPr="006D2725" w:rsidRDefault="00DD5AFB" w:rsidP="00DD5AFB">
            <w:pPr>
              <w:pStyle w:val="MDPI42tablebody"/>
            </w:pPr>
            <w:r w:rsidRPr="006D2725">
              <w:t>pixel</w:t>
            </w:r>
          </w:p>
        </w:tc>
      </w:tr>
    </w:tbl>
    <w:p w14:paraId="649CA391" w14:textId="4739EF50" w:rsidR="009E6536" w:rsidRDefault="009E6536" w:rsidP="009E6536">
      <w:pPr>
        <w:pStyle w:val="MDPI21heading1"/>
        <w:rPr>
          <w:b w:val="0"/>
        </w:rPr>
      </w:pPr>
      <w:r w:rsidRPr="009E6536">
        <w:rPr>
          <w:b w:val="0"/>
        </w:rPr>
        <w:t xml:space="preserve">A dense reconstruction was performed using the “aggressive” filtering and each of the quality settings available in Photoscan (lowest, low, medium, high, and highest) to generate five different point clouds. </w:t>
      </w:r>
      <w:r w:rsidR="00C84BFC">
        <w:rPr>
          <w:b w:val="0"/>
        </w:rPr>
        <w:t>According to the Photoscan documentation, t</w:t>
      </w:r>
      <w:r w:rsidRPr="009E6536">
        <w:rPr>
          <w:b w:val="0"/>
        </w:rPr>
        <w:t>he higher the quality setting, the more “detailed and accurate</w:t>
      </w:r>
      <w:r w:rsidR="00C84BFC">
        <w:rPr>
          <w:b w:val="0"/>
        </w:rPr>
        <w:t>” the generated</w:t>
      </w:r>
      <w:r w:rsidRPr="009E6536">
        <w:rPr>
          <w:b w:val="0"/>
        </w:rPr>
        <w:t xml:space="preserve"> geometry. The limiting factor is the time and CPU processing power required to process large datasets. Ultrahigh becomes quickly unattainable to users without </w:t>
      </w:r>
      <w:r w:rsidR="00C84BFC" w:rsidRPr="009E6536">
        <w:rPr>
          <w:b w:val="0"/>
        </w:rPr>
        <w:lastRenderedPageBreak/>
        <w:t>purpose</w:t>
      </w:r>
      <w:r w:rsidR="00C84BFC">
        <w:rPr>
          <w:b w:val="0"/>
        </w:rPr>
        <w:t>-</w:t>
      </w:r>
      <w:r w:rsidRPr="009E6536">
        <w:rPr>
          <w:b w:val="0"/>
        </w:rPr>
        <w:t xml:space="preserve">built CPUs </w:t>
      </w:r>
      <w:r w:rsidR="00C57440">
        <w:rPr>
          <w:b w:val="0"/>
        </w:rPr>
        <w:t xml:space="preserve">and GPUs </w:t>
      </w:r>
      <w:r w:rsidRPr="009E6536">
        <w:rPr>
          <w:b w:val="0"/>
        </w:rPr>
        <w:t xml:space="preserve">with a large amount of RAM. The processing time and number of points for each point cloud are shown in Table 6. The distribution of errors for each point cloud are also shown in Figure </w:t>
      </w:r>
      <w:del w:id="152" w:author="Richie" w:date="2017-04-15T15:24:00Z">
        <w:r w:rsidRPr="009E6536" w:rsidDel="00FA6C41">
          <w:rPr>
            <w:b w:val="0"/>
          </w:rPr>
          <w:delText>10</w:delText>
        </w:r>
      </w:del>
      <w:ins w:id="153" w:author="Richie" w:date="2017-04-15T15:24:00Z">
        <w:r w:rsidR="00FA6C41">
          <w:rPr>
            <w:b w:val="0"/>
          </w:rPr>
          <w:t>11</w:t>
        </w:r>
      </w:ins>
      <w:r w:rsidRPr="009E6536">
        <w:rPr>
          <w:b w:val="0"/>
        </w:rPr>
        <w:t>.</w:t>
      </w:r>
      <w:r>
        <w:rPr>
          <w:b w:val="0"/>
        </w:rPr>
        <w:t xml:space="preserve"> </w:t>
      </w:r>
    </w:p>
    <w:p w14:paraId="683BEF67" w14:textId="483217BF" w:rsidR="00DD5AFB" w:rsidRPr="00DD5AFB" w:rsidRDefault="00DD5AFB" w:rsidP="00DD5AFB">
      <w:pPr>
        <w:pStyle w:val="MDPI41tablecaption"/>
        <w:jc w:val="center"/>
      </w:pPr>
      <w:r w:rsidRPr="00706F48">
        <w:rPr>
          <w:b/>
        </w:rPr>
        <w:t xml:space="preserve">Table </w:t>
      </w:r>
      <w:r>
        <w:rPr>
          <w:b/>
        </w:rPr>
        <w:t>6</w:t>
      </w:r>
      <w:r w:rsidRPr="00706F48">
        <w:rPr>
          <w:b/>
        </w:rPr>
        <w:t>.</w:t>
      </w:r>
      <w:r w:rsidRPr="00706F48">
        <w:t xml:space="preserve"> </w:t>
      </w:r>
      <w:r w:rsidRPr="00DD5AFB">
        <w:t>The processing time for each point cloud increased drastically as the dense reconstruction quality setting increased.</w:t>
      </w:r>
      <w:r w:rsidR="00C84BFC">
        <w:t xml:space="preserve"> </w:t>
      </w:r>
      <w:r w:rsidRPr="00DD5AFB">
        <w:t>The image scaling field represents the scaling of the imagery that was performed prior to the MVS algorithm being run, per the Agisoft Photoscan documentation.</w:t>
      </w:r>
    </w:p>
    <w:tbl>
      <w:tblPr>
        <w:tblStyle w:val="Mdeck5tablebodythreelines"/>
        <w:tblW w:w="9248" w:type="dxa"/>
        <w:tblLook w:val="04A0" w:firstRow="1" w:lastRow="0" w:firstColumn="1" w:lastColumn="0" w:noHBand="0" w:noVBand="1"/>
      </w:tblPr>
      <w:tblGrid>
        <w:gridCol w:w="1630"/>
        <w:gridCol w:w="1837"/>
        <w:gridCol w:w="1545"/>
        <w:gridCol w:w="973"/>
        <w:gridCol w:w="973"/>
        <w:gridCol w:w="1123"/>
        <w:gridCol w:w="1167"/>
      </w:tblGrid>
      <w:tr w:rsidR="00DD5AFB" w:rsidRPr="00DD5AFB" w14:paraId="42131B9A" w14:textId="77777777" w:rsidTr="00DD5AFB">
        <w:trPr>
          <w:cnfStyle w:val="100000000000" w:firstRow="1" w:lastRow="0" w:firstColumn="0" w:lastColumn="0" w:oddVBand="0" w:evenVBand="0" w:oddHBand="0" w:evenHBand="0" w:firstRowFirstColumn="0" w:firstRowLastColumn="0" w:lastRowFirstColumn="0" w:lastRowLastColumn="0"/>
          <w:trHeight w:val="300"/>
        </w:trPr>
        <w:tc>
          <w:tcPr>
            <w:tcW w:w="1630" w:type="dxa"/>
            <w:noWrap/>
            <w:hideMark/>
          </w:tcPr>
          <w:p w14:paraId="5E5C3AAD" w14:textId="77777777" w:rsidR="00DD5AFB" w:rsidRPr="00DD5AFB" w:rsidRDefault="00DD5AFB" w:rsidP="00DD5AFB">
            <w:pPr>
              <w:pStyle w:val="MDPI42tablebody"/>
              <w:rPr>
                <w:b/>
              </w:rPr>
            </w:pPr>
            <w:r w:rsidRPr="00DD5AFB">
              <w:rPr>
                <w:b/>
              </w:rPr>
              <w:t>Pointcloud</w:t>
            </w:r>
          </w:p>
        </w:tc>
        <w:tc>
          <w:tcPr>
            <w:tcW w:w="1837" w:type="dxa"/>
            <w:noWrap/>
            <w:hideMark/>
          </w:tcPr>
          <w:p w14:paraId="1343ED25" w14:textId="77777777" w:rsidR="00DD5AFB" w:rsidRPr="00DD5AFB" w:rsidRDefault="00DD5AFB" w:rsidP="00DD5AFB">
            <w:pPr>
              <w:pStyle w:val="MDPI42tablebody"/>
              <w:rPr>
                <w:b/>
              </w:rPr>
            </w:pPr>
            <w:r w:rsidRPr="00DD5AFB">
              <w:rPr>
                <w:b/>
              </w:rPr>
              <w:t>Processing Time (HH:MM)</w:t>
            </w:r>
          </w:p>
        </w:tc>
        <w:tc>
          <w:tcPr>
            <w:tcW w:w="1545" w:type="dxa"/>
            <w:noWrap/>
            <w:hideMark/>
          </w:tcPr>
          <w:p w14:paraId="2FED664E" w14:textId="77777777" w:rsidR="00DD5AFB" w:rsidRPr="00DD5AFB" w:rsidRDefault="00DD5AFB" w:rsidP="00DD5AFB">
            <w:pPr>
              <w:pStyle w:val="MDPI42tablebody"/>
              <w:rPr>
                <w:b/>
              </w:rPr>
            </w:pPr>
            <w:r w:rsidRPr="00DD5AFB">
              <w:rPr>
                <w:b/>
              </w:rPr>
              <w:t>Total Points</w:t>
            </w:r>
          </w:p>
        </w:tc>
        <w:tc>
          <w:tcPr>
            <w:tcW w:w="973" w:type="dxa"/>
            <w:noWrap/>
            <w:hideMark/>
          </w:tcPr>
          <w:p w14:paraId="417A8B36" w14:textId="77777777" w:rsidR="00DD5AFB" w:rsidRPr="00DD5AFB" w:rsidRDefault="00DD5AFB" w:rsidP="00DD5AFB">
            <w:pPr>
              <w:pStyle w:val="MDPI42tablebody"/>
              <w:rPr>
                <w:b/>
              </w:rPr>
            </w:pPr>
            <w:r w:rsidRPr="00E95C19">
              <w:rPr>
                <w:b/>
                <w:i/>
              </w:rPr>
              <w:t>μ</w:t>
            </w:r>
            <w:r w:rsidRPr="00DD5AFB">
              <w:rPr>
                <w:b/>
                <w:vertAlign w:val="subscript"/>
              </w:rPr>
              <w:t>ε</w:t>
            </w:r>
          </w:p>
        </w:tc>
        <w:tc>
          <w:tcPr>
            <w:tcW w:w="973" w:type="dxa"/>
            <w:noWrap/>
            <w:hideMark/>
          </w:tcPr>
          <w:p w14:paraId="153B7E65" w14:textId="77777777" w:rsidR="00DD5AFB" w:rsidRPr="00DD5AFB" w:rsidRDefault="00DD5AFB" w:rsidP="00DD5AFB">
            <w:pPr>
              <w:pStyle w:val="MDPI42tablebody"/>
              <w:rPr>
                <w:b/>
              </w:rPr>
            </w:pPr>
            <w:r w:rsidRPr="00E95C19">
              <w:rPr>
                <w:b/>
                <w:i/>
              </w:rPr>
              <w:t>σ</w:t>
            </w:r>
            <w:r w:rsidRPr="00DD5AFB">
              <w:rPr>
                <w:b/>
                <w:vertAlign w:val="subscript"/>
              </w:rPr>
              <w:t>ε</w:t>
            </w:r>
          </w:p>
        </w:tc>
        <w:tc>
          <w:tcPr>
            <w:tcW w:w="1123" w:type="dxa"/>
            <w:noWrap/>
            <w:hideMark/>
          </w:tcPr>
          <w:p w14:paraId="266CB21F" w14:textId="77777777" w:rsidR="00DD5AFB" w:rsidRPr="00DD5AFB" w:rsidRDefault="00DD5AFB" w:rsidP="00DD5AFB">
            <w:pPr>
              <w:pStyle w:val="MDPI42tablebody"/>
              <w:rPr>
                <w:b/>
              </w:rPr>
            </w:pPr>
            <w:r w:rsidRPr="00E95C19">
              <w:rPr>
                <w:b/>
                <w:i/>
              </w:rPr>
              <w:t>RMSE</w:t>
            </w:r>
            <w:r w:rsidRPr="00DD5AFB">
              <w:rPr>
                <w:b/>
                <w:vertAlign w:val="subscript"/>
              </w:rPr>
              <w:t>ε</w:t>
            </w:r>
          </w:p>
        </w:tc>
        <w:tc>
          <w:tcPr>
            <w:tcW w:w="1167" w:type="dxa"/>
            <w:noWrap/>
            <w:hideMark/>
          </w:tcPr>
          <w:p w14:paraId="32FA2967" w14:textId="77777777" w:rsidR="00DD5AFB" w:rsidRPr="00DD5AFB" w:rsidRDefault="00DD5AFB" w:rsidP="00DD5AFB">
            <w:pPr>
              <w:pStyle w:val="MDPI42tablebody"/>
              <w:rPr>
                <w:b/>
              </w:rPr>
            </w:pPr>
            <w:r w:rsidRPr="00DD5AFB">
              <w:rPr>
                <w:b/>
              </w:rPr>
              <w:t>Image Scaling</w:t>
            </w:r>
          </w:p>
        </w:tc>
      </w:tr>
      <w:tr w:rsidR="00DD5AFB" w:rsidRPr="009073AA" w14:paraId="6EE6B36C" w14:textId="77777777" w:rsidTr="00DD5AFB">
        <w:trPr>
          <w:trHeight w:val="300"/>
        </w:trPr>
        <w:tc>
          <w:tcPr>
            <w:tcW w:w="1630" w:type="dxa"/>
            <w:noWrap/>
            <w:hideMark/>
          </w:tcPr>
          <w:p w14:paraId="7216ABD9" w14:textId="77777777" w:rsidR="00DD5AFB" w:rsidRPr="009073AA" w:rsidRDefault="00DD5AFB" w:rsidP="00DD5AFB">
            <w:pPr>
              <w:pStyle w:val="MDPI42tablebody"/>
            </w:pPr>
            <w:r w:rsidRPr="009073AA">
              <w:t>sparse</w:t>
            </w:r>
          </w:p>
        </w:tc>
        <w:tc>
          <w:tcPr>
            <w:tcW w:w="1837" w:type="dxa"/>
            <w:noWrap/>
            <w:hideMark/>
          </w:tcPr>
          <w:p w14:paraId="6ACB99EB" w14:textId="77777777" w:rsidR="00DD5AFB" w:rsidRPr="009073AA" w:rsidRDefault="00DD5AFB" w:rsidP="00DD5AFB">
            <w:pPr>
              <w:pStyle w:val="MDPI42tablebody"/>
            </w:pPr>
            <w:r w:rsidRPr="009073AA">
              <w:t>0:36</w:t>
            </w:r>
          </w:p>
        </w:tc>
        <w:tc>
          <w:tcPr>
            <w:tcW w:w="1545" w:type="dxa"/>
            <w:noWrap/>
            <w:hideMark/>
          </w:tcPr>
          <w:p w14:paraId="1FDCB067" w14:textId="77777777" w:rsidR="00DD5AFB" w:rsidRPr="009073AA" w:rsidRDefault="00DD5AFB" w:rsidP="00DD5AFB">
            <w:pPr>
              <w:pStyle w:val="MDPI42tablebody"/>
            </w:pPr>
            <w:r w:rsidRPr="009073AA">
              <w:t>22</w:t>
            </w:r>
            <w:r>
              <w:t>,</w:t>
            </w:r>
            <w:r w:rsidRPr="009073AA">
              <w:t>214</w:t>
            </w:r>
          </w:p>
        </w:tc>
        <w:tc>
          <w:tcPr>
            <w:tcW w:w="973" w:type="dxa"/>
            <w:noWrap/>
            <w:hideMark/>
          </w:tcPr>
          <w:p w14:paraId="706825C6" w14:textId="77777777" w:rsidR="00DD5AFB" w:rsidRPr="009073AA" w:rsidRDefault="00DD5AFB" w:rsidP="00DD5AFB">
            <w:pPr>
              <w:pStyle w:val="MDPI42tablebody"/>
            </w:pPr>
            <w:r w:rsidRPr="009073AA">
              <w:t>-0.0001</w:t>
            </w:r>
          </w:p>
        </w:tc>
        <w:tc>
          <w:tcPr>
            <w:tcW w:w="973" w:type="dxa"/>
            <w:noWrap/>
            <w:hideMark/>
          </w:tcPr>
          <w:p w14:paraId="667E0C45" w14:textId="77777777" w:rsidR="00DD5AFB" w:rsidRPr="009073AA" w:rsidRDefault="00DD5AFB" w:rsidP="00DD5AFB">
            <w:pPr>
              <w:pStyle w:val="MDPI42tablebody"/>
            </w:pPr>
            <w:r w:rsidRPr="009073AA">
              <w:t>0.0028</w:t>
            </w:r>
          </w:p>
        </w:tc>
        <w:tc>
          <w:tcPr>
            <w:tcW w:w="1123" w:type="dxa"/>
            <w:noWrap/>
            <w:hideMark/>
          </w:tcPr>
          <w:p w14:paraId="0CA9B046" w14:textId="77777777" w:rsidR="00DD5AFB" w:rsidRPr="009073AA" w:rsidRDefault="00DD5AFB" w:rsidP="00DD5AFB">
            <w:pPr>
              <w:pStyle w:val="MDPI42tablebody"/>
            </w:pPr>
            <w:r w:rsidRPr="009073AA">
              <w:t>0.0028</w:t>
            </w:r>
          </w:p>
        </w:tc>
        <w:tc>
          <w:tcPr>
            <w:tcW w:w="1167" w:type="dxa"/>
            <w:noWrap/>
            <w:hideMark/>
          </w:tcPr>
          <w:p w14:paraId="64DC34E9" w14:textId="77777777" w:rsidR="00DD5AFB" w:rsidRPr="009073AA" w:rsidRDefault="00DD5AFB" w:rsidP="00DD5AFB">
            <w:pPr>
              <w:pStyle w:val="MDPI42tablebody"/>
              <w:rPr>
                <w:rFonts w:ascii="Times New Roman" w:hAnsi="Times New Roman"/>
              </w:rPr>
            </w:pPr>
            <w:r>
              <w:t>100.0%</w:t>
            </w:r>
          </w:p>
        </w:tc>
      </w:tr>
      <w:tr w:rsidR="00DD5AFB" w:rsidRPr="009073AA" w14:paraId="475A690B" w14:textId="77777777" w:rsidTr="00DD5AFB">
        <w:trPr>
          <w:trHeight w:val="300"/>
        </w:trPr>
        <w:tc>
          <w:tcPr>
            <w:tcW w:w="1630" w:type="dxa"/>
            <w:noWrap/>
            <w:hideMark/>
          </w:tcPr>
          <w:p w14:paraId="237E1BD7" w14:textId="77777777" w:rsidR="00DD5AFB" w:rsidRPr="009073AA" w:rsidRDefault="00DD5AFB" w:rsidP="00DD5AFB">
            <w:pPr>
              <w:pStyle w:val="MDPI42tablebody"/>
            </w:pPr>
            <w:r w:rsidRPr="009073AA">
              <w:t>dense lowest</w:t>
            </w:r>
          </w:p>
        </w:tc>
        <w:tc>
          <w:tcPr>
            <w:tcW w:w="1837" w:type="dxa"/>
            <w:noWrap/>
            <w:hideMark/>
          </w:tcPr>
          <w:p w14:paraId="37FEC645" w14:textId="77777777" w:rsidR="00DD5AFB" w:rsidRPr="009073AA" w:rsidRDefault="00DD5AFB" w:rsidP="00DD5AFB">
            <w:pPr>
              <w:pStyle w:val="MDPI42tablebody"/>
            </w:pPr>
            <w:r w:rsidRPr="009073AA">
              <w:t>0:03</w:t>
            </w:r>
          </w:p>
        </w:tc>
        <w:tc>
          <w:tcPr>
            <w:tcW w:w="1545" w:type="dxa"/>
            <w:noWrap/>
            <w:hideMark/>
          </w:tcPr>
          <w:p w14:paraId="440923A0" w14:textId="77777777" w:rsidR="00DD5AFB" w:rsidRPr="009073AA" w:rsidRDefault="00DD5AFB" w:rsidP="00DD5AFB">
            <w:pPr>
              <w:pStyle w:val="MDPI42tablebody"/>
            </w:pPr>
            <w:r w:rsidRPr="009073AA">
              <w:t>716</w:t>
            </w:r>
            <w:r>
              <w:t>,</w:t>
            </w:r>
            <w:r w:rsidRPr="009073AA">
              <w:t>331</w:t>
            </w:r>
          </w:p>
        </w:tc>
        <w:tc>
          <w:tcPr>
            <w:tcW w:w="973" w:type="dxa"/>
            <w:noWrap/>
            <w:hideMark/>
          </w:tcPr>
          <w:p w14:paraId="2DA893CF" w14:textId="77777777" w:rsidR="00DD5AFB" w:rsidRPr="009073AA" w:rsidRDefault="00DD5AFB" w:rsidP="00DD5AFB">
            <w:pPr>
              <w:pStyle w:val="MDPI42tablebody"/>
            </w:pPr>
            <w:r w:rsidRPr="009073AA">
              <w:t>-0.0066</w:t>
            </w:r>
          </w:p>
        </w:tc>
        <w:tc>
          <w:tcPr>
            <w:tcW w:w="973" w:type="dxa"/>
            <w:noWrap/>
            <w:hideMark/>
          </w:tcPr>
          <w:p w14:paraId="373B2825" w14:textId="77777777" w:rsidR="00DD5AFB" w:rsidRPr="009073AA" w:rsidRDefault="00DD5AFB" w:rsidP="00DD5AFB">
            <w:pPr>
              <w:pStyle w:val="MDPI42tablebody"/>
            </w:pPr>
            <w:r w:rsidRPr="009073AA">
              <w:t>0.0323</w:t>
            </w:r>
          </w:p>
        </w:tc>
        <w:tc>
          <w:tcPr>
            <w:tcW w:w="1123" w:type="dxa"/>
            <w:noWrap/>
            <w:hideMark/>
          </w:tcPr>
          <w:p w14:paraId="737FD2E7" w14:textId="77777777" w:rsidR="00DD5AFB" w:rsidRPr="009073AA" w:rsidRDefault="00DD5AFB" w:rsidP="00DD5AFB">
            <w:pPr>
              <w:pStyle w:val="MDPI42tablebody"/>
            </w:pPr>
            <w:r w:rsidRPr="009073AA">
              <w:t>0.0330</w:t>
            </w:r>
          </w:p>
        </w:tc>
        <w:tc>
          <w:tcPr>
            <w:tcW w:w="1167" w:type="dxa"/>
            <w:noWrap/>
            <w:hideMark/>
          </w:tcPr>
          <w:p w14:paraId="09CAE25B" w14:textId="77777777" w:rsidR="00DD5AFB" w:rsidRPr="009073AA" w:rsidRDefault="00DD5AFB" w:rsidP="00DD5AFB">
            <w:pPr>
              <w:pStyle w:val="MDPI42tablebody"/>
            </w:pPr>
            <w:r w:rsidRPr="009073AA">
              <w:t>0.</w:t>
            </w:r>
            <w:r>
              <w:t>4%</w:t>
            </w:r>
          </w:p>
        </w:tc>
      </w:tr>
      <w:tr w:rsidR="00DD5AFB" w:rsidRPr="009073AA" w14:paraId="179CA1B6" w14:textId="77777777" w:rsidTr="00DD5AFB">
        <w:trPr>
          <w:trHeight w:val="300"/>
        </w:trPr>
        <w:tc>
          <w:tcPr>
            <w:tcW w:w="1630" w:type="dxa"/>
            <w:noWrap/>
            <w:hideMark/>
          </w:tcPr>
          <w:p w14:paraId="727C965F" w14:textId="77777777" w:rsidR="00DD5AFB" w:rsidRPr="009073AA" w:rsidRDefault="00DD5AFB" w:rsidP="00DD5AFB">
            <w:pPr>
              <w:pStyle w:val="MDPI42tablebody"/>
            </w:pPr>
            <w:r w:rsidRPr="009073AA">
              <w:t>dense low</w:t>
            </w:r>
          </w:p>
        </w:tc>
        <w:tc>
          <w:tcPr>
            <w:tcW w:w="1837" w:type="dxa"/>
            <w:noWrap/>
            <w:hideMark/>
          </w:tcPr>
          <w:p w14:paraId="30A1B060" w14:textId="77777777" w:rsidR="00DD5AFB" w:rsidRPr="009073AA" w:rsidRDefault="00DD5AFB" w:rsidP="00DD5AFB">
            <w:pPr>
              <w:pStyle w:val="MDPI42tablebody"/>
            </w:pPr>
            <w:r w:rsidRPr="009073AA">
              <w:t>0:09</w:t>
            </w:r>
          </w:p>
        </w:tc>
        <w:tc>
          <w:tcPr>
            <w:tcW w:w="1545" w:type="dxa"/>
            <w:noWrap/>
            <w:hideMark/>
          </w:tcPr>
          <w:p w14:paraId="45F82213" w14:textId="77777777" w:rsidR="00DD5AFB" w:rsidRPr="009073AA" w:rsidRDefault="00DD5AFB" w:rsidP="00DD5AFB">
            <w:pPr>
              <w:pStyle w:val="MDPI42tablebody"/>
            </w:pPr>
            <w:r w:rsidRPr="009073AA">
              <w:t>2</w:t>
            </w:r>
            <w:r>
              <w:t>,</w:t>
            </w:r>
            <w:r w:rsidRPr="009073AA">
              <w:t>886</w:t>
            </w:r>
            <w:r>
              <w:t>,</w:t>
            </w:r>
            <w:r w:rsidRPr="009073AA">
              <w:t>971</w:t>
            </w:r>
          </w:p>
        </w:tc>
        <w:tc>
          <w:tcPr>
            <w:tcW w:w="973" w:type="dxa"/>
            <w:noWrap/>
            <w:hideMark/>
          </w:tcPr>
          <w:p w14:paraId="5B400C84" w14:textId="77777777" w:rsidR="00DD5AFB" w:rsidRPr="009073AA" w:rsidRDefault="00DD5AFB" w:rsidP="00DD5AFB">
            <w:pPr>
              <w:pStyle w:val="MDPI42tablebody"/>
            </w:pPr>
            <w:r w:rsidRPr="009073AA">
              <w:t>-0.0020</w:t>
            </w:r>
          </w:p>
        </w:tc>
        <w:tc>
          <w:tcPr>
            <w:tcW w:w="973" w:type="dxa"/>
            <w:noWrap/>
            <w:hideMark/>
          </w:tcPr>
          <w:p w14:paraId="432D0715" w14:textId="77777777" w:rsidR="00DD5AFB" w:rsidRPr="009073AA" w:rsidRDefault="00DD5AFB" w:rsidP="00DD5AFB">
            <w:pPr>
              <w:pStyle w:val="MDPI42tablebody"/>
            </w:pPr>
            <w:r w:rsidRPr="009073AA">
              <w:t>0.0154</w:t>
            </w:r>
          </w:p>
        </w:tc>
        <w:tc>
          <w:tcPr>
            <w:tcW w:w="1123" w:type="dxa"/>
            <w:noWrap/>
            <w:hideMark/>
          </w:tcPr>
          <w:p w14:paraId="31759662" w14:textId="77777777" w:rsidR="00DD5AFB" w:rsidRPr="009073AA" w:rsidRDefault="00DD5AFB" w:rsidP="00DD5AFB">
            <w:pPr>
              <w:pStyle w:val="MDPI42tablebody"/>
            </w:pPr>
            <w:r w:rsidRPr="009073AA">
              <w:t>0.0156</w:t>
            </w:r>
          </w:p>
        </w:tc>
        <w:tc>
          <w:tcPr>
            <w:tcW w:w="1167" w:type="dxa"/>
            <w:noWrap/>
            <w:hideMark/>
          </w:tcPr>
          <w:p w14:paraId="0716FAB5" w14:textId="77777777" w:rsidR="00DD5AFB" w:rsidRPr="009073AA" w:rsidRDefault="00DD5AFB" w:rsidP="00DD5AFB">
            <w:pPr>
              <w:pStyle w:val="MDPI42tablebody"/>
            </w:pPr>
            <w:r w:rsidRPr="009073AA">
              <w:t>1.</w:t>
            </w:r>
            <w:r>
              <w:t>6%</w:t>
            </w:r>
          </w:p>
        </w:tc>
      </w:tr>
      <w:tr w:rsidR="00DD5AFB" w:rsidRPr="009073AA" w14:paraId="24AC4425" w14:textId="77777777" w:rsidTr="00DD5AFB">
        <w:trPr>
          <w:trHeight w:val="300"/>
        </w:trPr>
        <w:tc>
          <w:tcPr>
            <w:tcW w:w="1630" w:type="dxa"/>
            <w:noWrap/>
            <w:hideMark/>
          </w:tcPr>
          <w:p w14:paraId="6EF4802E" w14:textId="77777777" w:rsidR="00DD5AFB" w:rsidRPr="009073AA" w:rsidRDefault="00DD5AFB" w:rsidP="00DD5AFB">
            <w:pPr>
              <w:pStyle w:val="MDPI42tablebody"/>
            </w:pPr>
            <w:r w:rsidRPr="009073AA">
              <w:t>dense medium</w:t>
            </w:r>
          </w:p>
        </w:tc>
        <w:tc>
          <w:tcPr>
            <w:tcW w:w="1837" w:type="dxa"/>
            <w:noWrap/>
            <w:hideMark/>
          </w:tcPr>
          <w:p w14:paraId="34E66657" w14:textId="77777777" w:rsidR="00DD5AFB" w:rsidRPr="009073AA" w:rsidRDefault="00DD5AFB" w:rsidP="00DD5AFB">
            <w:pPr>
              <w:pStyle w:val="MDPI42tablebody"/>
            </w:pPr>
            <w:r w:rsidRPr="009073AA">
              <w:t>0:30</w:t>
            </w:r>
          </w:p>
        </w:tc>
        <w:tc>
          <w:tcPr>
            <w:tcW w:w="1545" w:type="dxa"/>
            <w:noWrap/>
            <w:hideMark/>
          </w:tcPr>
          <w:p w14:paraId="05F0D460" w14:textId="77777777" w:rsidR="00DD5AFB" w:rsidRPr="009073AA" w:rsidRDefault="00DD5AFB" w:rsidP="00DD5AFB">
            <w:pPr>
              <w:pStyle w:val="MDPI42tablebody"/>
            </w:pPr>
            <w:r w:rsidRPr="009073AA">
              <w:t>11</w:t>
            </w:r>
            <w:r>
              <w:t>,</w:t>
            </w:r>
            <w:r w:rsidRPr="009073AA">
              <w:t>587</w:t>
            </w:r>
            <w:r>
              <w:t>,</w:t>
            </w:r>
            <w:r w:rsidRPr="009073AA">
              <w:t>504</w:t>
            </w:r>
          </w:p>
        </w:tc>
        <w:tc>
          <w:tcPr>
            <w:tcW w:w="973" w:type="dxa"/>
            <w:noWrap/>
            <w:hideMark/>
          </w:tcPr>
          <w:p w14:paraId="03102645" w14:textId="77777777" w:rsidR="00DD5AFB" w:rsidRPr="009073AA" w:rsidRDefault="00DD5AFB" w:rsidP="00DD5AFB">
            <w:pPr>
              <w:pStyle w:val="MDPI42tablebody"/>
            </w:pPr>
            <w:r w:rsidRPr="009073AA">
              <w:t>-0.0005</w:t>
            </w:r>
          </w:p>
        </w:tc>
        <w:tc>
          <w:tcPr>
            <w:tcW w:w="973" w:type="dxa"/>
            <w:noWrap/>
            <w:hideMark/>
          </w:tcPr>
          <w:p w14:paraId="1D98CBCF" w14:textId="77777777" w:rsidR="00DD5AFB" w:rsidRPr="009073AA" w:rsidRDefault="00DD5AFB" w:rsidP="00DD5AFB">
            <w:pPr>
              <w:pStyle w:val="MDPI42tablebody"/>
            </w:pPr>
            <w:r w:rsidRPr="009073AA">
              <w:t>0.0077</w:t>
            </w:r>
          </w:p>
        </w:tc>
        <w:tc>
          <w:tcPr>
            <w:tcW w:w="1123" w:type="dxa"/>
            <w:noWrap/>
            <w:hideMark/>
          </w:tcPr>
          <w:p w14:paraId="09CF7429" w14:textId="77777777" w:rsidR="00DD5AFB" w:rsidRPr="009073AA" w:rsidRDefault="00DD5AFB" w:rsidP="00DD5AFB">
            <w:pPr>
              <w:pStyle w:val="MDPI42tablebody"/>
            </w:pPr>
            <w:r w:rsidRPr="009073AA">
              <w:t>0.0077</w:t>
            </w:r>
          </w:p>
        </w:tc>
        <w:tc>
          <w:tcPr>
            <w:tcW w:w="1167" w:type="dxa"/>
            <w:noWrap/>
            <w:hideMark/>
          </w:tcPr>
          <w:p w14:paraId="76A7F699" w14:textId="77777777" w:rsidR="00DD5AFB" w:rsidRPr="009073AA" w:rsidRDefault="00DD5AFB" w:rsidP="00DD5AFB">
            <w:pPr>
              <w:pStyle w:val="MDPI42tablebody"/>
            </w:pPr>
            <w:r w:rsidRPr="009073AA">
              <w:t>6.</w:t>
            </w:r>
            <w:r>
              <w:t>3%</w:t>
            </w:r>
          </w:p>
        </w:tc>
      </w:tr>
      <w:tr w:rsidR="00DD5AFB" w:rsidRPr="009073AA" w14:paraId="128B8D46" w14:textId="77777777" w:rsidTr="00DD5AFB">
        <w:trPr>
          <w:trHeight w:val="300"/>
        </w:trPr>
        <w:tc>
          <w:tcPr>
            <w:tcW w:w="1630" w:type="dxa"/>
            <w:noWrap/>
            <w:hideMark/>
          </w:tcPr>
          <w:p w14:paraId="7FBEFCF4" w14:textId="77777777" w:rsidR="00DD5AFB" w:rsidRPr="009073AA" w:rsidRDefault="00DD5AFB" w:rsidP="00DD5AFB">
            <w:pPr>
              <w:pStyle w:val="MDPI42tablebody"/>
            </w:pPr>
            <w:r w:rsidRPr="009073AA">
              <w:t>dense high</w:t>
            </w:r>
          </w:p>
        </w:tc>
        <w:tc>
          <w:tcPr>
            <w:tcW w:w="1837" w:type="dxa"/>
            <w:noWrap/>
            <w:hideMark/>
          </w:tcPr>
          <w:p w14:paraId="5CFB21B6" w14:textId="77777777" w:rsidR="00DD5AFB" w:rsidRPr="009073AA" w:rsidRDefault="00DD5AFB" w:rsidP="00DD5AFB">
            <w:pPr>
              <w:pStyle w:val="MDPI42tablebody"/>
            </w:pPr>
            <w:r w:rsidRPr="009073AA">
              <w:t>2:19</w:t>
            </w:r>
          </w:p>
        </w:tc>
        <w:tc>
          <w:tcPr>
            <w:tcW w:w="1545" w:type="dxa"/>
            <w:noWrap/>
            <w:hideMark/>
          </w:tcPr>
          <w:p w14:paraId="294933BC" w14:textId="77777777" w:rsidR="00DD5AFB" w:rsidRPr="009073AA" w:rsidRDefault="00DD5AFB" w:rsidP="00DD5AFB">
            <w:pPr>
              <w:pStyle w:val="MDPI42tablebody"/>
            </w:pPr>
            <w:r w:rsidRPr="009073AA">
              <w:t>46</w:t>
            </w:r>
            <w:r>
              <w:t>,</w:t>
            </w:r>
            <w:r w:rsidRPr="009073AA">
              <w:t>465</w:t>
            </w:r>
            <w:r>
              <w:t>,</w:t>
            </w:r>
            <w:r w:rsidRPr="009073AA">
              <w:t>218</w:t>
            </w:r>
          </w:p>
        </w:tc>
        <w:tc>
          <w:tcPr>
            <w:tcW w:w="973" w:type="dxa"/>
            <w:noWrap/>
            <w:hideMark/>
          </w:tcPr>
          <w:p w14:paraId="78528D5C" w14:textId="77777777" w:rsidR="00DD5AFB" w:rsidRPr="009073AA" w:rsidRDefault="00DD5AFB" w:rsidP="00DD5AFB">
            <w:pPr>
              <w:pStyle w:val="MDPI42tablebody"/>
            </w:pPr>
            <w:r w:rsidRPr="009073AA">
              <w:t>-0.0002</w:t>
            </w:r>
          </w:p>
        </w:tc>
        <w:tc>
          <w:tcPr>
            <w:tcW w:w="973" w:type="dxa"/>
            <w:noWrap/>
            <w:hideMark/>
          </w:tcPr>
          <w:p w14:paraId="1205E900" w14:textId="77777777" w:rsidR="00DD5AFB" w:rsidRPr="009073AA" w:rsidRDefault="00DD5AFB" w:rsidP="00DD5AFB">
            <w:pPr>
              <w:pStyle w:val="MDPI42tablebody"/>
            </w:pPr>
            <w:r w:rsidRPr="009073AA">
              <w:t>0.0044</w:t>
            </w:r>
          </w:p>
        </w:tc>
        <w:tc>
          <w:tcPr>
            <w:tcW w:w="1123" w:type="dxa"/>
            <w:noWrap/>
            <w:hideMark/>
          </w:tcPr>
          <w:p w14:paraId="07C8721B" w14:textId="77777777" w:rsidR="00DD5AFB" w:rsidRPr="009073AA" w:rsidRDefault="00DD5AFB" w:rsidP="00DD5AFB">
            <w:pPr>
              <w:pStyle w:val="MDPI42tablebody"/>
            </w:pPr>
            <w:r w:rsidRPr="009073AA">
              <w:t>0.0044</w:t>
            </w:r>
          </w:p>
        </w:tc>
        <w:tc>
          <w:tcPr>
            <w:tcW w:w="1167" w:type="dxa"/>
            <w:noWrap/>
            <w:hideMark/>
          </w:tcPr>
          <w:p w14:paraId="2FCE25C4" w14:textId="77777777" w:rsidR="00DD5AFB" w:rsidRPr="009073AA" w:rsidRDefault="00DD5AFB" w:rsidP="00DD5AFB">
            <w:pPr>
              <w:pStyle w:val="MDPI42tablebody"/>
            </w:pPr>
            <w:r w:rsidRPr="009073AA">
              <w:t>25</w:t>
            </w:r>
            <w:r>
              <w:t>.0%</w:t>
            </w:r>
          </w:p>
        </w:tc>
      </w:tr>
      <w:tr w:rsidR="00DD5AFB" w:rsidRPr="009073AA" w14:paraId="56D44AFA" w14:textId="77777777" w:rsidTr="00DD5AFB">
        <w:trPr>
          <w:trHeight w:val="300"/>
        </w:trPr>
        <w:tc>
          <w:tcPr>
            <w:tcW w:w="1630" w:type="dxa"/>
            <w:noWrap/>
            <w:hideMark/>
          </w:tcPr>
          <w:p w14:paraId="0EB76B55" w14:textId="77777777" w:rsidR="00DD5AFB" w:rsidRPr="009073AA" w:rsidRDefault="00DD5AFB" w:rsidP="00DD5AFB">
            <w:pPr>
              <w:pStyle w:val="MDPI42tablebody"/>
            </w:pPr>
            <w:r w:rsidRPr="009073AA">
              <w:t>dense ultrahigh</w:t>
            </w:r>
          </w:p>
        </w:tc>
        <w:tc>
          <w:tcPr>
            <w:tcW w:w="1837" w:type="dxa"/>
            <w:noWrap/>
            <w:hideMark/>
          </w:tcPr>
          <w:p w14:paraId="2D9D587F" w14:textId="77777777" w:rsidR="00DD5AFB" w:rsidRPr="009073AA" w:rsidRDefault="00DD5AFB" w:rsidP="00DD5AFB">
            <w:pPr>
              <w:pStyle w:val="MDPI42tablebody"/>
            </w:pPr>
            <w:r w:rsidRPr="009073AA">
              <w:t>11:54</w:t>
            </w:r>
          </w:p>
        </w:tc>
        <w:tc>
          <w:tcPr>
            <w:tcW w:w="1545" w:type="dxa"/>
            <w:noWrap/>
            <w:hideMark/>
          </w:tcPr>
          <w:p w14:paraId="0858D7F5" w14:textId="77777777" w:rsidR="00DD5AFB" w:rsidRPr="009073AA" w:rsidRDefault="00DD5AFB" w:rsidP="00DD5AFB">
            <w:pPr>
              <w:pStyle w:val="MDPI42tablebody"/>
            </w:pPr>
            <w:r w:rsidRPr="009073AA">
              <w:t>186</w:t>
            </w:r>
            <w:r>
              <w:t>,</w:t>
            </w:r>
            <w:r w:rsidRPr="009073AA">
              <w:t>313</w:t>
            </w:r>
            <w:r>
              <w:t>,</w:t>
            </w:r>
            <w:r w:rsidRPr="009073AA">
              <w:t>448</w:t>
            </w:r>
          </w:p>
        </w:tc>
        <w:tc>
          <w:tcPr>
            <w:tcW w:w="973" w:type="dxa"/>
            <w:noWrap/>
            <w:hideMark/>
          </w:tcPr>
          <w:p w14:paraId="536180FC" w14:textId="77777777" w:rsidR="00DD5AFB" w:rsidRPr="009073AA" w:rsidRDefault="00DD5AFB" w:rsidP="00DD5AFB">
            <w:pPr>
              <w:pStyle w:val="MDPI42tablebody"/>
            </w:pPr>
            <w:r w:rsidRPr="009073AA">
              <w:t>-0.0002</w:t>
            </w:r>
          </w:p>
        </w:tc>
        <w:tc>
          <w:tcPr>
            <w:tcW w:w="973" w:type="dxa"/>
            <w:noWrap/>
            <w:hideMark/>
          </w:tcPr>
          <w:p w14:paraId="5E9E191D" w14:textId="77777777" w:rsidR="00DD5AFB" w:rsidRPr="009073AA" w:rsidRDefault="00DD5AFB" w:rsidP="00DD5AFB">
            <w:pPr>
              <w:pStyle w:val="MDPI42tablebody"/>
            </w:pPr>
            <w:r w:rsidRPr="009073AA">
              <w:t>0.0026</w:t>
            </w:r>
          </w:p>
        </w:tc>
        <w:tc>
          <w:tcPr>
            <w:tcW w:w="1123" w:type="dxa"/>
            <w:noWrap/>
            <w:hideMark/>
          </w:tcPr>
          <w:p w14:paraId="72365801" w14:textId="77777777" w:rsidR="00DD5AFB" w:rsidRPr="009073AA" w:rsidRDefault="00DD5AFB" w:rsidP="00DD5AFB">
            <w:pPr>
              <w:pStyle w:val="MDPI42tablebody"/>
            </w:pPr>
            <w:r w:rsidRPr="009073AA">
              <w:t>0.0026</w:t>
            </w:r>
          </w:p>
        </w:tc>
        <w:tc>
          <w:tcPr>
            <w:tcW w:w="1167" w:type="dxa"/>
            <w:noWrap/>
            <w:hideMark/>
          </w:tcPr>
          <w:p w14:paraId="29DB22D7" w14:textId="77777777" w:rsidR="00DD5AFB" w:rsidRPr="009073AA" w:rsidRDefault="00DD5AFB" w:rsidP="00DD5AFB">
            <w:pPr>
              <w:pStyle w:val="MDPI42tablebody"/>
            </w:pPr>
            <w:r w:rsidRPr="009073AA">
              <w:t>100</w:t>
            </w:r>
            <w:r>
              <w:t>.0%</w:t>
            </w:r>
          </w:p>
        </w:tc>
      </w:tr>
    </w:tbl>
    <w:p w14:paraId="294D2D7E" w14:textId="5B248F37" w:rsidR="009E6536" w:rsidRDefault="009E6536" w:rsidP="009E6536">
      <w:pPr>
        <w:pStyle w:val="MDPI21heading1"/>
        <w:rPr>
          <w:b w:val="0"/>
        </w:rPr>
      </w:pPr>
      <w:r w:rsidRPr="009E6536">
        <w:rPr>
          <w:b w:val="0"/>
        </w:rPr>
        <w:t>Each of the dense point clouds was processed using CloudCompare [</w:t>
      </w:r>
      <w:del w:id="154" w:author="Richie" w:date="2017-04-15T15:06:00Z">
        <w:r w:rsidR="0029579A" w:rsidDel="00850B8B">
          <w:rPr>
            <w:b w:val="0"/>
          </w:rPr>
          <w:delText>31</w:delText>
        </w:r>
      </w:del>
      <w:ins w:id="155" w:author="Richie" w:date="2017-04-15T15:06:00Z">
        <w:r w:rsidR="00850B8B">
          <w:rPr>
            <w:b w:val="0"/>
          </w:rPr>
          <w:t>33</w:t>
        </w:r>
      </w:ins>
      <w:r w:rsidRPr="009E6536">
        <w:rPr>
          <w:b w:val="0"/>
        </w:rPr>
        <w:t xml:space="preserve">] and compared to the ground truth blender mesh using the </w:t>
      </w:r>
      <w:r w:rsidR="008D34E8">
        <w:rPr>
          <w:b w:val="0"/>
        </w:rPr>
        <w:t xml:space="preserve">CloudCompare </w:t>
      </w:r>
      <w:r w:rsidRPr="009E6536">
        <w:rPr>
          <w:b w:val="0"/>
        </w:rPr>
        <w:t xml:space="preserve">“point to plane” tool. This tool calculates the signed distance of every point in the point cloud to the nearest surface on the mesh, using the surface normal to determine the sign of the error. Each point cloud was then exported and analyzed in MATLAB to determine how the dense reconstruction quality setting </w:t>
      </w:r>
      <w:r w:rsidR="006D5A38">
        <w:rPr>
          <w:b w:val="0"/>
        </w:rPr>
        <w:t>a</w:t>
      </w:r>
      <w:r w:rsidR="006D5A38" w:rsidRPr="009E6536">
        <w:rPr>
          <w:b w:val="0"/>
        </w:rPr>
        <w:t xml:space="preserve">ffects </w:t>
      </w:r>
      <w:r w:rsidRPr="009E6536">
        <w:rPr>
          <w:b w:val="0"/>
        </w:rPr>
        <w:t>the point cloud error.</w:t>
      </w:r>
    </w:p>
    <w:p w14:paraId="10D6F7FE" w14:textId="77777777" w:rsidR="00D76B98" w:rsidRPr="00706F48" w:rsidRDefault="00D76B98" w:rsidP="00D76B98">
      <w:pPr>
        <w:pStyle w:val="MDPI21heading1"/>
      </w:pPr>
      <w:r w:rsidRPr="00706F48">
        <w:t xml:space="preserve">3. </w:t>
      </w:r>
      <w:r w:rsidR="00C17CCE">
        <w:t xml:space="preserve">Use Case </w:t>
      </w:r>
      <w:r w:rsidRPr="00706F48">
        <w:t>Results</w:t>
      </w:r>
    </w:p>
    <w:p w14:paraId="21F48E1D" w14:textId="6AA92C67" w:rsidR="008258F6" w:rsidRDefault="008258F6" w:rsidP="00D76B98">
      <w:pPr>
        <w:pStyle w:val="MDPI22heading2"/>
        <w:rPr>
          <w:i w:val="0"/>
          <w:noProof w:val="0"/>
        </w:rPr>
      </w:pPr>
      <w:r w:rsidRPr="008258F6">
        <w:rPr>
          <w:i w:val="0"/>
          <w:noProof w:val="0"/>
        </w:rPr>
        <w:t xml:space="preserve">The error was first visualized spatially for each reconstruction by gridding the point cloud elevation and error using a binning gridding algorithm, where the value of each grid cell is calculated as a mean of all the points located horizontally within that grid cell. The number of points and standard deviation of points in each grid cell </w:t>
      </w:r>
      <w:r w:rsidR="00652704">
        <w:rPr>
          <w:i w:val="0"/>
          <w:noProof w:val="0"/>
        </w:rPr>
        <w:t>were</w:t>
      </w:r>
      <w:r w:rsidR="00652704" w:rsidRPr="008258F6">
        <w:rPr>
          <w:i w:val="0"/>
          <w:noProof w:val="0"/>
        </w:rPr>
        <w:t xml:space="preserve"> </w:t>
      </w:r>
      <w:r w:rsidRPr="008258F6">
        <w:rPr>
          <w:i w:val="0"/>
          <w:noProof w:val="0"/>
        </w:rPr>
        <w:t>also visualized. The results for the medium quality dense reconstruction are shown in Figure 6. These plots are useful to begin to explore the spatial variability in both the density and the errors in the data. One initial observation for this dataset is that there is a larger standard deviation of error at the edges of the point cloud outside the extents of the AOI. This is due to the poor viewing geometry at the edges of the scene, and suggests that in practice these data points outside of the AOI should be either discarded or used cautiously.</w:t>
      </w:r>
    </w:p>
    <w:p w14:paraId="3DFCA2E9" w14:textId="77777777" w:rsidR="00DD5AFB" w:rsidRDefault="00DD5AFB" w:rsidP="00346006">
      <w:pPr>
        <w:pStyle w:val="MDPI22heading2"/>
        <w:jc w:val="center"/>
        <w:rPr>
          <w:i w:val="0"/>
          <w:noProof w:val="0"/>
        </w:rPr>
      </w:pPr>
      <w:r w:rsidRPr="001A40BB">
        <w:rPr>
          <w:rFonts w:ascii="Times New Roman" w:hAnsi="Times New Roman"/>
          <w:sz w:val="24"/>
          <w:szCs w:val="24"/>
          <w:lang w:eastAsia="en-US" w:bidi="ar-SA"/>
        </w:rPr>
        <w:lastRenderedPageBreak/>
        <w:drawing>
          <wp:inline distT="0" distB="0" distL="0" distR="0" wp14:anchorId="0643EAC9" wp14:editId="7F12F2F5">
            <wp:extent cx="4303561" cy="37391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bwMode="auto">
                    <a:xfrm>
                      <a:off x="0" y="0"/>
                      <a:ext cx="4303561" cy="3739160"/>
                    </a:xfrm>
                    <a:prstGeom prst="rect">
                      <a:avLst/>
                    </a:prstGeom>
                    <a:ln>
                      <a:noFill/>
                    </a:ln>
                    <a:extLst>
                      <a:ext uri="{53640926-AAD7-44D8-BBD7-CCE9431645EC}">
                        <a14:shadowObscured xmlns:a14="http://schemas.microsoft.com/office/drawing/2010/main"/>
                      </a:ext>
                    </a:extLst>
                  </pic:spPr>
                </pic:pic>
              </a:graphicData>
            </a:graphic>
          </wp:inline>
        </w:drawing>
      </w:r>
    </w:p>
    <w:p w14:paraId="20029D36" w14:textId="22C2AFF7" w:rsidR="00DD5AFB" w:rsidRPr="00706F48" w:rsidRDefault="00DD5AFB" w:rsidP="00DD5AFB">
      <w:pPr>
        <w:pStyle w:val="MDPI51figurecaption"/>
      </w:pPr>
      <w:r w:rsidRPr="00706F48">
        <w:rPr>
          <w:b/>
        </w:rPr>
        <w:t xml:space="preserve">Figure </w:t>
      </w:r>
      <w:del w:id="156" w:author="Richie" w:date="2017-04-15T15:24:00Z">
        <w:r w:rsidDel="00FA6C41">
          <w:rPr>
            <w:b/>
          </w:rPr>
          <w:delText>7</w:delText>
        </w:r>
      </w:del>
      <w:ins w:id="157" w:author="Richie" w:date="2017-04-15T15:24:00Z">
        <w:r w:rsidR="00FA6C41">
          <w:rPr>
            <w:b/>
          </w:rPr>
          <w:t>8</w:t>
        </w:r>
      </w:ins>
      <w:r w:rsidRPr="00706F48">
        <w:rPr>
          <w:b/>
        </w:rPr>
        <w:t>.</w:t>
      </w:r>
      <w:r w:rsidRPr="00706F48">
        <w:t xml:space="preserve"> </w:t>
      </w:r>
      <w:r w:rsidRPr="00DD5AFB">
        <w:t>The elevation, error, number of points, and standard deviation of error are gridded to 0.5 m grid cells using a binning gridding algorithm and visualized.</w:t>
      </w:r>
      <w:r w:rsidR="00C84BFC">
        <w:t xml:space="preserve"> </w:t>
      </w:r>
    </w:p>
    <w:p w14:paraId="1F55EEEB" w14:textId="2891717C" w:rsidR="008258F6" w:rsidRDefault="008258F6" w:rsidP="00D76B98">
      <w:pPr>
        <w:pStyle w:val="MDPI22heading2"/>
        <w:rPr>
          <w:i w:val="0"/>
          <w:noProof w:val="0"/>
        </w:rPr>
      </w:pPr>
      <w:r w:rsidRPr="008258F6">
        <w:rPr>
          <w:i w:val="0"/>
          <w:noProof w:val="0"/>
        </w:rPr>
        <w:t>To qualitatively observe the effect of different quality dense reconstructions, a plot showing the true surface and the points from each construction in a 0.5-meter-wide section of the 27 m</w:t>
      </w:r>
      <w:r w:rsidRPr="009736EA">
        <w:rPr>
          <w:i w:val="0"/>
          <w:noProof w:val="0"/>
          <w:vertAlign w:val="superscript"/>
        </w:rPr>
        <w:t>3</w:t>
      </w:r>
      <w:r w:rsidRPr="008258F6">
        <w:rPr>
          <w:i w:val="0"/>
          <w:noProof w:val="0"/>
        </w:rPr>
        <w:t xml:space="preserve"> box is shown in Figure </w:t>
      </w:r>
      <w:del w:id="158" w:author="Richie" w:date="2017-04-15T15:24:00Z">
        <w:r w:rsidRPr="008258F6" w:rsidDel="00FA6C41">
          <w:rPr>
            <w:i w:val="0"/>
            <w:noProof w:val="0"/>
          </w:rPr>
          <w:delText>7</w:delText>
        </w:r>
      </w:del>
      <w:ins w:id="159" w:author="Richie" w:date="2017-04-15T15:24:00Z">
        <w:r w:rsidR="00FA6C41">
          <w:rPr>
            <w:i w:val="0"/>
            <w:noProof w:val="0"/>
          </w:rPr>
          <w:t>8</w:t>
        </w:r>
      </w:ins>
      <w:r w:rsidRPr="008258F6">
        <w:rPr>
          <w:i w:val="0"/>
          <w:noProof w:val="0"/>
        </w:rPr>
        <w:t>. Notice that the accuracy of each point cloud at the sharp corners of the box improves as the quality of the reconstruction increases, which is consistent with the Agisoft Photoscan Pro manual [</w:t>
      </w:r>
      <w:del w:id="160" w:author="Richie" w:date="2017-04-15T15:07:00Z">
        <w:r w:rsidR="0029579A" w:rsidDel="00850B8B">
          <w:rPr>
            <w:i w:val="0"/>
            <w:noProof w:val="0"/>
          </w:rPr>
          <w:delText>28</w:delText>
        </w:r>
      </w:del>
      <w:ins w:id="161" w:author="Richie" w:date="2017-04-15T15:07:00Z">
        <w:r w:rsidR="00850B8B">
          <w:rPr>
            <w:i w:val="0"/>
            <w:noProof w:val="0"/>
          </w:rPr>
          <w:t>30</w:t>
        </w:r>
      </w:ins>
      <w:r w:rsidRPr="008258F6">
        <w:rPr>
          <w:i w:val="0"/>
          <w:noProof w:val="0"/>
        </w:rPr>
        <w:t>]. This observation suggests that higher quality dense reconstruction settings will increase accuracy in regions with sharp corners.</w:t>
      </w:r>
    </w:p>
    <w:p w14:paraId="3EBB8018" w14:textId="77777777" w:rsidR="00DD5AFB" w:rsidRDefault="00DD5AFB" w:rsidP="009736EA">
      <w:pPr>
        <w:pStyle w:val="MDPI22heading2"/>
        <w:jc w:val="center"/>
        <w:rPr>
          <w:i w:val="0"/>
          <w:noProof w:val="0"/>
        </w:rPr>
      </w:pPr>
      <w:r>
        <w:rPr>
          <w:rFonts w:ascii="Times New Roman" w:hAnsi="Times New Roman"/>
          <w:sz w:val="24"/>
          <w:szCs w:val="24"/>
          <w:lang w:eastAsia="en-US" w:bidi="ar-SA"/>
        </w:rPr>
        <w:drawing>
          <wp:inline distT="0" distB="0" distL="0" distR="0" wp14:anchorId="77653B08" wp14:editId="06CA0FA8">
            <wp:extent cx="4012025" cy="3174524"/>
            <wp:effectExtent l="19050" t="19050" r="2667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xprofile.png"/>
                    <pic:cNvPicPr/>
                  </pic:nvPicPr>
                  <pic:blipFill>
                    <a:blip r:embed="rId16"/>
                    <a:stretch>
                      <a:fillRect/>
                    </a:stretch>
                  </pic:blipFill>
                  <pic:spPr bwMode="auto">
                    <a:xfrm>
                      <a:off x="0" y="0"/>
                      <a:ext cx="4012025" cy="3174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DE093" w14:textId="2D81D8D9" w:rsidR="00DD5AFB" w:rsidRPr="00706F48" w:rsidRDefault="00DD5AFB" w:rsidP="00DD5AFB">
      <w:pPr>
        <w:pStyle w:val="MDPI51figurecaption"/>
      </w:pPr>
      <w:r>
        <w:rPr>
          <w:b/>
        </w:rPr>
        <w:lastRenderedPageBreak/>
        <w:t xml:space="preserve">Figure </w:t>
      </w:r>
      <w:del w:id="162" w:author="Richie" w:date="2017-04-15T15:25:00Z">
        <w:r w:rsidDel="00FA6C41">
          <w:rPr>
            <w:b/>
          </w:rPr>
          <w:delText>8</w:delText>
        </w:r>
      </w:del>
      <w:ins w:id="163" w:author="Richie" w:date="2017-04-15T15:25:00Z">
        <w:r w:rsidR="00FA6C41">
          <w:rPr>
            <w:b/>
          </w:rPr>
          <w:t>9</w:t>
        </w:r>
      </w:ins>
      <w:r w:rsidRPr="00706F48">
        <w:rPr>
          <w:b/>
        </w:rPr>
        <w:t>.</w:t>
      </w:r>
      <w:r w:rsidRPr="00706F48">
        <w:t xml:space="preserve"> </w:t>
      </w:r>
      <w:r w:rsidRPr="00DD5AFB">
        <w:t>A 50 cm wide section of the point cloud containing a box (3 m cube) is shown with the dense reconstruction point clouds overlaid to demonstrate the effect of point cloud dense reconstruction quality on accuracy near sharp edges.</w:t>
      </w:r>
    </w:p>
    <w:p w14:paraId="0D0D48AA" w14:textId="2894A063" w:rsidR="008258F6" w:rsidRDefault="008258F6" w:rsidP="00D76B98">
      <w:pPr>
        <w:pStyle w:val="MDPI22heading2"/>
        <w:rPr>
          <w:i w:val="0"/>
          <w:noProof w:val="0"/>
        </w:rPr>
      </w:pPr>
      <w:r w:rsidRPr="008258F6">
        <w:rPr>
          <w:i w:val="0"/>
          <w:noProof w:val="0"/>
        </w:rPr>
        <w:t xml:space="preserve">A visualization of the horizontal error of points along one side of the box is shown in Figure </w:t>
      </w:r>
      <w:del w:id="164" w:author="Richie" w:date="2017-04-15T15:25:00Z">
        <w:r w:rsidRPr="008258F6" w:rsidDel="00FA6C41">
          <w:rPr>
            <w:i w:val="0"/>
            <w:noProof w:val="0"/>
          </w:rPr>
          <w:delText>8</w:delText>
        </w:r>
      </w:del>
      <w:ins w:id="165" w:author="Richie" w:date="2017-04-15T15:25:00Z">
        <w:r w:rsidR="00FA6C41">
          <w:rPr>
            <w:i w:val="0"/>
            <w:noProof w:val="0"/>
          </w:rPr>
          <w:t>9</w:t>
        </w:r>
      </w:ins>
      <w:r w:rsidRPr="008258F6">
        <w:rPr>
          <w:i w:val="0"/>
          <w:noProof w:val="0"/>
        </w:rPr>
        <w:t xml:space="preserve">. All points within 0.25 m horizontally of the face of the box were compared to the true </w:t>
      </w:r>
      <w:r w:rsidRPr="00E95C19">
        <w:rPr>
          <w:noProof w:val="0"/>
        </w:rPr>
        <w:t>x</w:t>
      </w:r>
      <w:r w:rsidRPr="008258F6">
        <w:rPr>
          <w:i w:val="0"/>
          <w:noProof w:val="0"/>
        </w:rPr>
        <w:t xml:space="preserve"> coordinate of the box</w:t>
      </w:r>
      <w:r w:rsidR="006D5A38">
        <w:rPr>
          <w:i w:val="0"/>
          <w:noProof w:val="0"/>
        </w:rPr>
        <w:t xml:space="preserve"> face and gridded at 0.05</w:t>
      </w:r>
      <w:r w:rsidR="00624147">
        <w:rPr>
          <w:i w:val="0"/>
          <w:noProof w:val="0"/>
        </w:rPr>
        <w:t>-</w:t>
      </w:r>
      <w:r w:rsidR="006D5A38">
        <w:rPr>
          <w:i w:val="0"/>
          <w:noProof w:val="0"/>
        </w:rPr>
        <w:t>m resolution</w:t>
      </w:r>
      <w:r w:rsidRPr="008258F6">
        <w:rPr>
          <w:i w:val="0"/>
          <w:noProof w:val="0"/>
        </w:rPr>
        <w:t xml:space="preserve">. This 1D error calculation along the </w:t>
      </w:r>
      <w:r w:rsidR="00652704" w:rsidRPr="00E95C19">
        <w:rPr>
          <w:noProof w:val="0"/>
        </w:rPr>
        <w:t>x</w:t>
      </w:r>
      <w:r w:rsidR="00652704" w:rsidRPr="008258F6">
        <w:rPr>
          <w:i w:val="0"/>
          <w:noProof w:val="0"/>
        </w:rPr>
        <w:t xml:space="preserve"> </w:t>
      </w:r>
      <w:r w:rsidRPr="008258F6">
        <w:rPr>
          <w:i w:val="0"/>
          <w:noProof w:val="0"/>
        </w:rPr>
        <w:t xml:space="preserve">dimension shows how well the face of the box is </w:t>
      </w:r>
      <w:r w:rsidR="00652704">
        <w:rPr>
          <w:i w:val="0"/>
          <w:noProof w:val="0"/>
        </w:rPr>
        <w:t>captured in the point cloud</w:t>
      </w:r>
      <w:r w:rsidR="006D5A38">
        <w:rPr>
          <w:i w:val="0"/>
          <w:noProof w:val="0"/>
        </w:rPr>
        <w:t>.</w:t>
      </w:r>
      <w:r w:rsidR="006D5A38" w:rsidRPr="008258F6">
        <w:rPr>
          <w:i w:val="0"/>
          <w:noProof w:val="0"/>
        </w:rPr>
        <w:t xml:space="preserve"> </w:t>
      </w:r>
      <w:r w:rsidR="006D5A38">
        <w:rPr>
          <w:i w:val="0"/>
          <w:noProof w:val="0"/>
        </w:rPr>
        <w:t>Note that</w:t>
      </w:r>
      <w:r w:rsidR="006D5A38" w:rsidRPr="008258F6">
        <w:rPr>
          <w:i w:val="0"/>
          <w:noProof w:val="0"/>
        </w:rPr>
        <w:t xml:space="preserve"> </w:t>
      </w:r>
      <w:r w:rsidRPr="008258F6">
        <w:rPr>
          <w:i w:val="0"/>
          <w:noProof w:val="0"/>
        </w:rPr>
        <w:t>errors along the edge of the box and along the ground surface should be ignored</w:t>
      </w:r>
      <w:r w:rsidR="006D5A38">
        <w:rPr>
          <w:i w:val="0"/>
          <w:noProof w:val="0"/>
        </w:rPr>
        <w:t>, as these grid bins on the edge represent areas where the average coordinate will not be equal to the coordinate of the side of the box, even in an ideal case</w:t>
      </w:r>
      <w:r w:rsidRPr="008258F6">
        <w:rPr>
          <w:i w:val="0"/>
          <w:noProof w:val="0"/>
        </w:rPr>
        <w:t xml:space="preserve">. The regions that are white </w:t>
      </w:r>
      <w:r w:rsidR="00652704">
        <w:rPr>
          <w:i w:val="0"/>
          <w:noProof w:val="0"/>
        </w:rPr>
        <w:t>indicate an absence of</w:t>
      </w:r>
      <w:r w:rsidRPr="008258F6">
        <w:rPr>
          <w:i w:val="0"/>
          <w:noProof w:val="0"/>
        </w:rPr>
        <w:t xml:space="preserve"> data points. The size and location of these data gaps varies between each point cloud. For example, the high-quality setting point cloud contains points in the lower center of the cube, while the ultra-high does not. While the data gap in the ultra-high appears to be correlated to a region of low texture on the actual image, further research is required to</w:t>
      </w:r>
      <w:r w:rsidR="006D5A38">
        <w:rPr>
          <w:i w:val="0"/>
          <w:noProof w:val="0"/>
        </w:rPr>
        <w:t xml:space="preserve"> definitively</w:t>
      </w:r>
      <w:r w:rsidRPr="008258F6">
        <w:rPr>
          <w:i w:val="0"/>
          <w:noProof w:val="0"/>
        </w:rPr>
        <w:t xml:space="preserve"> determine the cause.</w:t>
      </w:r>
    </w:p>
    <w:p w14:paraId="51A94C64" w14:textId="77777777" w:rsidR="00DD5AFB" w:rsidRDefault="00DD5AFB" w:rsidP="00346006">
      <w:pPr>
        <w:pStyle w:val="MDPI22heading2"/>
        <w:jc w:val="center"/>
        <w:rPr>
          <w:i w:val="0"/>
          <w:noProof w:val="0"/>
        </w:rPr>
      </w:pPr>
      <w:r>
        <w:rPr>
          <w:lang w:eastAsia="en-US" w:bidi="ar-SA"/>
        </w:rPr>
        <w:drawing>
          <wp:inline distT="0" distB="0" distL="0" distR="0" wp14:anchorId="0C5CCC55" wp14:editId="298FE174">
            <wp:extent cx="5036718" cy="29273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sidecompare.png"/>
                    <pic:cNvPicPr>
                      <a:picLocks noChangeAspect="1" noChangeArrowheads="1"/>
                    </pic:cNvPicPr>
                  </pic:nvPicPr>
                  <pic:blipFill>
                    <a:blip r:embed="rId17"/>
                    <a:stretch>
                      <a:fillRect/>
                    </a:stretch>
                  </pic:blipFill>
                  <pic:spPr bwMode="auto">
                    <a:xfrm>
                      <a:off x="0" y="0"/>
                      <a:ext cx="5036718" cy="2927362"/>
                    </a:xfrm>
                    <a:prstGeom prst="rect">
                      <a:avLst/>
                    </a:prstGeom>
                    <a:noFill/>
                    <a:ln>
                      <a:noFill/>
                    </a:ln>
                    <a:extLst>
                      <a:ext uri="{53640926-AAD7-44D8-BBD7-CCE9431645EC}">
                        <a14:shadowObscured xmlns:a14="http://schemas.microsoft.com/office/drawing/2010/main"/>
                      </a:ext>
                    </a:extLst>
                  </pic:spPr>
                </pic:pic>
              </a:graphicData>
            </a:graphic>
          </wp:inline>
        </w:drawing>
      </w:r>
    </w:p>
    <w:p w14:paraId="66E47FBA" w14:textId="25ACA384" w:rsidR="00DD5AFB" w:rsidRPr="00706F48" w:rsidRDefault="00DD5AFB" w:rsidP="00DD5AFB">
      <w:pPr>
        <w:pStyle w:val="MDPI51figurecaption"/>
      </w:pPr>
      <w:r>
        <w:rPr>
          <w:b/>
        </w:rPr>
        <w:t xml:space="preserve">Figure </w:t>
      </w:r>
      <w:del w:id="166" w:author="Richie" w:date="2017-04-15T15:25:00Z">
        <w:r w:rsidDel="00FA6C41">
          <w:rPr>
            <w:b/>
          </w:rPr>
          <w:delText>9</w:delText>
        </w:r>
      </w:del>
      <w:ins w:id="167" w:author="Richie" w:date="2017-04-15T15:25:00Z">
        <w:r w:rsidR="00FA6C41">
          <w:rPr>
            <w:b/>
          </w:rPr>
          <w:t>10</w:t>
        </w:r>
      </w:ins>
      <w:r w:rsidRPr="00706F48">
        <w:rPr>
          <w:b/>
        </w:rPr>
        <w:t>.</w:t>
      </w:r>
      <w:r w:rsidRPr="00706F48">
        <w:t xml:space="preserve"> </w:t>
      </w:r>
      <w:r w:rsidRPr="00DD5AFB">
        <w:t xml:space="preserve">The points along the side of a vertical plane on a box were isolated and the error perpendicular to the plane of the box </w:t>
      </w:r>
      <w:r w:rsidR="00652704">
        <w:t>were</w:t>
      </w:r>
      <w:r w:rsidR="00652704" w:rsidRPr="00DD5AFB">
        <w:t xml:space="preserve"> </w:t>
      </w:r>
      <w:r w:rsidRPr="00DD5AFB">
        <w:t xml:space="preserve">visualized for each dense reconstruction setting, with white regions indicating no </w:t>
      </w:r>
      <w:r w:rsidR="00A93831">
        <w:t xml:space="preserve">point cloud </w:t>
      </w:r>
      <w:r w:rsidRPr="00DD5AFB">
        <w:t xml:space="preserve">data. Notice that the region with data gaps in the </w:t>
      </w:r>
      <w:r w:rsidR="00A93831">
        <w:t xml:space="preserve">point cloud from the </w:t>
      </w:r>
      <w:r w:rsidRPr="00DD5AFB">
        <w:t xml:space="preserve">ultra-high setting </w:t>
      </w:r>
      <w:r w:rsidR="00A93831">
        <w:t>correspond</w:t>
      </w:r>
      <w:r w:rsidR="00652704">
        <w:t>s</w:t>
      </w:r>
      <w:r w:rsidR="00A93831" w:rsidRPr="00DD5AFB">
        <w:t xml:space="preserve"> </w:t>
      </w:r>
      <w:r w:rsidRPr="00DD5AFB">
        <w:t>to the region of the plane with low image texture, as shown in the lower right plot.</w:t>
      </w:r>
    </w:p>
    <w:p w14:paraId="6704F5E2" w14:textId="43E7DDB5" w:rsidR="008258F6" w:rsidRDefault="008258F6" w:rsidP="00D76B98">
      <w:pPr>
        <w:pStyle w:val="MDPI22heading2"/>
        <w:rPr>
          <w:i w:val="0"/>
          <w:noProof w:val="0"/>
        </w:rPr>
      </w:pPr>
      <w:r w:rsidRPr="008258F6">
        <w:rPr>
          <w:i w:val="0"/>
          <w:noProof w:val="0"/>
        </w:rPr>
        <w:t xml:space="preserve">A more quantitative, statistical assessment was performed to assess the error throughout the entire scene by calculating a histogram for the distribution of error in each point cloud, as shown in Figure </w:t>
      </w:r>
      <w:del w:id="168" w:author="Richie" w:date="2017-04-15T15:25:00Z">
        <w:r w:rsidRPr="008258F6" w:rsidDel="00FA6C41">
          <w:rPr>
            <w:i w:val="0"/>
            <w:noProof w:val="0"/>
          </w:rPr>
          <w:delText>8</w:delText>
        </w:r>
      </w:del>
      <w:ins w:id="169" w:author="Richie" w:date="2017-04-15T15:25:00Z">
        <w:r w:rsidR="00FA6C41">
          <w:rPr>
            <w:i w:val="0"/>
            <w:noProof w:val="0"/>
          </w:rPr>
          <w:t>9</w:t>
        </w:r>
      </w:ins>
      <w:r w:rsidRPr="008258F6">
        <w:rPr>
          <w:i w:val="0"/>
          <w:noProof w:val="0"/>
        </w:rPr>
        <w:t xml:space="preserve">. These distributions bolster the conclusion derived from the box profile plot, which is that higher quality dense reconstruction settings yield more accurate results than a lower quality reconstruction. While the accuracy of the GCPs, as provided in Agisoft Photoscan, averaged 0.38 mm (RMSE), the standard deviations of the points from the dense reconstruction ranged from 2.6 mm to 32.3 mm, as shown in Table 6. This observation indicates that the GCP accuracy table is insufficient as a metric to depict the accuracy of the resultant dense point cloud. While these conclusions suggest general trends, further experimentation is required </w:t>
      </w:r>
      <w:r w:rsidR="005078D0" w:rsidRPr="008258F6">
        <w:rPr>
          <w:i w:val="0"/>
          <w:noProof w:val="0"/>
        </w:rPr>
        <w:t>for</w:t>
      </w:r>
      <w:r w:rsidRPr="008258F6">
        <w:rPr>
          <w:i w:val="0"/>
          <w:noProof w:val="0"/>
        </w:rPr>
        <w:t xml:space="preserve"> </w:t>
      </w:r>
      <w:r w:rsidR="00346006">
        <w:rPr>
          <w:i w:val="0"/>
          <w:noProof w:val="0"/>
        </w:rPr>
        <w:t>error</w:t>
      </w:r>
      <w:r w:rsidRPr="008258F6">
        <w:rPr>
          <w:i w:val="0"/>
          <w:noProof w:val="0"/>
        </w:rPr>
        <w:t xml:space="preserve"> distribution</w:t>
      </w:r>
      <w:r w:rsidR="006D5A38">
        <w:rPr>
          <w:i w:val="0"/>
          <w:noProof w:val="0"/>
        </w:rPr>
        <w:t>s</w:t>
      </w:r>
      <w:r w:rsidRPr="008258F6">
        <w:rPr>
          <w:i w:val="0"/>
          <w:noProof w:val="0"/>
        </w:rPr>
        <w:t xml:space="preserve"> to be generalized.</w:t>
      </w:r>
      <w:r w:rsidR="00393851">
        <w:rPr>
          <w:i w:val="0"/>
          <w:noProof w:val="0"/>
        </w:rPr>
        <w:t xml:space="preserve"> The magnitude of the error was </w:t>
      </w:r>
      <w:r w:rsidR="000676CE">
        <w:rPr>
          <w:i w:val="0"/>
          <w:noProof w:val="0"/>
        </w:rPr>
        <w:t>likely influenced by the varying sun angle, image noise, image blur, and image vignetting, which were introduced to model the simulated camera more realistically. These variables could be isolated individually in future experimentation.</w:t>
      </w:r>
    </w:p>
    <w:p w14:paraId="4459CDD8" w14:textId="77777777" w:rsidR="00DD5AFB" w:rsidRDefault="00DD5AFB" w:rsidP="00346006">
      <w:pPr>
        <w:pStyle w:val="MDPI21heading1"/>
        <w:jc w:val="center"/>
      </w:pPr>
      <w:r>
        <w:rPr>
          <w:noProof/>
          <w:lang w:eastAsia="en-US" w:bidi="ar-SA"/>
        </w:rPr>
        <w:lastRenderedPageBreak/>
        <w:drawing>
          <wp:inline distT="0" distB="0" distL="0" distR="0" wp14:anchorId="28A9571E" wp14:editId="73AD57E1">
            <wp:extent cx="4984366" cy="224997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e\AppData\Local\Microsoft\Windows\INetCacheContent.Word\histerror.png"/>
                    <pic:cNvPicPr>
                      <a:picLocks noChangeAspect="1" noChangeArrowheads="1"/>
                    </pic:cNvPicPr>
                  </pic:nvPicPr>
                  <pic:blipFill>
                    <a:blip r:embed="rId18"/>
                    <a:stretch>
                      <a:fillRect/>
                    </a:stretch>
                  </pic:blipFill>
                  <pic:spPr bwMode="auto">
                    <a:xfrm>
                      <a:off x="0" y="0"/>
                      <a:ext cx="4984366" cy="2249976"/>
                    </a:xfrm>
                    <a:prstGeom prst="rect">
                      <a:avLst/>
                    </a:prstGeom>
                    <a:noFill/>
                    <a:ln>
                      <a:noFill/>
                    </a:ln>
                  </pic:spPr>
                </pic:pic>
              </a:graphicData>
            </a:graphic>
          </wp:inline>
        </w:drawing>
      </w:r>
    </w:p>
    <w:p w14:paraId="443AC324" w14:textId="75E0A9D0" w:rsidR="00DD5AFB" w:rsidRPr="00706F48" w:rsidRDefault="00DD5AFB" w:rsidP="00DD5AFB">
      <w:pPr>
        <w:pStyle w:val="MDPI51figurecaption"/>
      </w:pPr>
      <w:r w:rsidRPr="00706F48">
        <w:rPr>
          <w:b/>
        </w:rPr>
        <w:t xml:space="preserve">Figure </w:t>
      </w:r>
      <w:del w:id="170" w:author="Richie" w:date="2017-04-15T15:25:00Z">
        <w:r w:rsidRPr="00706F48" w:rsidDel="00FA6C41">
          <w:rPr>
            <w:b/>
          </w:rPr>
          <w:delText>1</w:delText>
        </w:r>
        <w:r w:rsidDel="00FA6C41">
          <w:rPr>
            <w:b/>
          </w:rPr>
          <w:delText>0</w:delText>
        </w:r>
      </w:del>
      <w:ins w:id="171" w:author="Richie" w:date="2017-04-15T15:25:00Z">
        <w:r w:rsidR="00FA6C41">
          <w:rPr>
            <w:b/>
          </w:rPr>
          <w:t>11</w:t>
        </w:r>
      </w:ins>
      <w:r w:rsidRPr="00706F48">
        <w:rPr>
          <w:b/>
        </w:rPr>
        <w:t>.</w:t>
      </w:r>
      <w:r w:rsidRPr="00706F48">
        <w:t xml:space="preserve"> </w:t>
      </w:r>
      <w:r w:rsidRPr="00DD5AFB">
        <w:t xml:space="preserve">The signed error probability distribution for each of the calculated dense point clouds </w:t>
      </w:r>
      <w:r w:rsidR="00652704">
        <w:t xml:space="preserve">clearly indicates the increase in accuracy (decrease in variance) for increasing dense reconstruction setting. </w:t>
      </w:r>
    </w:p>
    <w:p w14:paraId="1D5D1698" w14:textId="77777777" w:rsidR="00D76B98" w:rsidRPr="00706F48" w:rsidRDefault="00D76B98" w:rsidP="00D76B98">
      <w:pPr>
        <w:pStyle w:val="MDPI21heading1"/>
      </w:pPr>
      <w:r w:rsidRPr="00706F48">
        <w:t>4. Discussion</w:t>
      </w:r>
    </w:p>
    <w:p w14:paraId="173888E2" w14:textId="556B2033" w:rsidR="008258F6" w:rsidRPr="008258F6" w:rsidRDefault="008258F6" w:rsidP="008258F6">
      <w:pPr>
        <w:pStyle w:val="MDPI21heading1"/>
        <w:rPr>
          <w:b w:val="0"/>
        </w:rPr>
      </w:pPr>
      <w:r w:rsidRPr="008258F6">
        <w:rPr>
          <w:b w:val="0"/>
        </w:rPr>
        <w:t xml:space="preserve">The use case demonstration provides just one example of the type of rigorous analysis that can be obtained by utilizing </w:t>
      </w:r>
      <w:r w:rsidR="00624147">
        <w:rPr>
          <w:b w:val="0"/>
        </w:rPr>
        <w:t>the simUAS image rendering workflow</w:t>
      </w:r>
      <w:r w:rsidRPr="008258F6">
        <w:rPr>
          <w:b w:val="0"/>
        </w:rPr>
        <w:t>. It is important to note that the</w:t>
      </w:r>
      <w:del w:id="172" w:author="Richie" w:date="2017-04-12T15:53:00Z">
        <w:r w:rsidRPr="008258F6" w:rsidDel="0056327E">
          <w:rPr>
            <w:b w:val="0"/>
          </w:rPr>
          <w:delText xml:space="preserve"> data and</w:delText>
        </w:r>
      </w:del>
      <w:r w:rsidRPr="008258F6">
        <w:rPr>
          <w:b w:val="0"/>
        </w:rPr>
        <w:t xml:space="preserve"> results </w:t>
      </w:r>
      <w:del w:id="173" w:author="Richie" w:date="2017-04-12T15:53:00Z">
        <w:r w:rsidRPr="008258F6" w:rsidDel="0056327E">
          <w:rPr>
            <w:b w:val="0"/>
          </w:rPr>
          <w:delText>associated in</w:delText>
        </w:r>
      </w:del>
      <w:ins w:id="174" w:author="Richie" w:date="2017-04-12T15:53:00Z">
        <w:r w:rsidR="0056327E">
          <w:rPr>
            <w:b w:val="0"/>
          </w:rPr>
          <w:t>of</w:t>
        </w:r>
      </w:ins>
      <w:r w:rsidRPr="008258F6">
        <w:rPr>
          <w:b w:val="0"/>
        </w:rPr>
        <w:t xml:space="preserve"> this experiment are closely coupled to the texture and topography of the scene. Future work will vary these independent variables to assess their effect on point cloud accuracy.</w:t>
      </w:r>
    </w:p>
    <w:p w14:paraId="6EE7FA66" w14:textId="6FE7A2E9" w:rsidR="008258F6" w:rsidRPr="008258F6" w:rsidRDefault="008258F6" w:rsidP="008258F6">
      <w:pPr>
        <w:pStyle w:val="MDPI21heading1"/>
        <w:rPr>
          <w:b w:val="0"/>
        </w:rPr>
      </w:pPr>
      <w:r w:rsidRPr="008258F6">
        <w:rPr>
          <w:b w:val="0"/>
        </w:rPr>
        <w:t xml:space="preserve">The first conclusion from this example experiment is that the error and standard deviation of error are larger for points outside of the area of interest, which in this experiment was -50 m to 50 m in both the </w:t>
      </w:r>
      <w:r w:rsidRPr="00B62B5A">
        <w:rPr>
          <w:b w:val="0"/>
          <w:i/>
        </w:rPr>
        <w:t>x</w:t>
      </w:r>
      <w:r w:rsidRPr="008258F6">
        <w:rPr>
          <w:b w:val="0"/>
        </w:rPr>
        <w:t xml:space="preserve"> and </w:t>
      </w:r>
      <w:r w:rsidRPr="00B62B5A">
        <w:rPr>
          <w:b w:val="0"/>
          <w:i/>
        </w:rPr>
        <w:t>y</w:t>
      </w:r>
      <w:r w:rsidRPr="008258F6">
        <w:rPr>
          <w:b w:val="0"/>
        </w:rPr>
        <w:t xml:space="preserve"> directions. This is shown in the spatial error plot in Figure </w:t>
      </w:r>
      <w:del w:id="175" w:author="Richie" w:date="2017-04-15T15:25:00Z">
        <w:r w:rsidR="00B62B5A" w:rsidDel="00FA6C41">
          <w:rPr>
            <w:b w:val="0"/>
          </w:rPr>
          <w:delText>7</w:delText>
        </w:r>
      </w:del>
      <w:ins w:id="176" w:author="Richie" w:date="2017-04-15T15:25:00Z">
        <w:r w:rsidR="00FA6C41">
          <w:rPr>
            <w:b w:val="0"/>
          </w:rPr>
          <w:t>8</w:t>
        </w:r>
      </w:ins>
      <w:r w:rsidRPr="008258F6">
        <w:rPr>
          <w:b w:val="0"/>
        </w:rPr>
        <w:t xml:space="preserve">. The cause of this error is the poor viewing geometry for imaging these points, where they are only seen at a few camera stations and, even then, only at oblique angles. In practice, these points should be included in the final data product with caution, as it is shown here that the errors can be significantly greater than those within the AOI. </w:t>
      </w:r>
    </w:p>
    <w:p w14:paraId="547E1304" w14:textId="1E91618C" w:rsidR="008258F6" w:rsidRPr="008258F6" w:rsidRDefault="008258F6" w:rsidP="008258F6">
      <w:pPr>
        <w:pStyle w:val="MDPI21heading1"/>
        <w:rPr>
          <w:b w:val="0"/>
        </w:rPr>
      </w:pPr>
      <w:r w:rsidRPr="008258F6">
        <w:rPr>
          <w:b w:val="0"/>
        </w:rPr>
        <w:t xml:space="preserve">The second conclusion from this example experiment is that a </w:t>
      </w:r>
      <w:r w:rsidR="006D5A38">
        <w:rPr>
          <w:b w:val="0"/>
        </w:rPr>
        <w:t>“</w:t>
      </w:r>
      <w:r w:rsidRPr="008258F6">
        <w:rPr>
          <w:b w:val="0"/>
        </w:rPr>
        <w:t>higher</w:t>
      </w:r>
      <w:r w:rsidR="006D5A38">
        <w:rPr>
          <w:b w:val="0"/>
        </w:rPr>
        <w:t>”</w:t>
      </w:r>
      <w:r w:rsidRPr="008258F6">
        <w:rPr>
          <w:b w:val="0"/>
        </w:rPr>
        <w:t xml:space="preserve"> quality dense point cloud</w:t>
      </w:r>
      <w:r w:rsidR="006D5A38">
        <w:rPr>
          <w:b w:val="0"/>
        </w:rPr>
        <w:t xml:space="preserve"> reconstruction </w:t>
      </w:r>
      <w:r w:rsidR="005078D0">
        <w:rPr>
          <w:b w:val="0"/>
        </w:rPr>
        <w:t>setting</w:t>
      </w:r>
      <w:r w:rsidR="005078D0" w:rsidRPr="008258F6">
        <w:rPr>
          <w:b w:val="0"/>
        </w:rPr>
        <w:t xml:space="preserve"> results</w:t>
      </w:r>
      <w:r w:rsidRPr="008258F6">
        <w:rPr>
          <w:b w:val="0"/>
        </w:rPr>
        <w:t xml:space="preserve"> in a more accurate point cloud, as shown qualitatively in Figure </w:t>
      </w:r>
      <w:del w:id="177" w:author="Richie" w:date="2017-04-15T15:25:00Z">
        <w:r w:rsidR="00B62B5A" w:rsidDel="00FA6C41">
          <w:rPr>
            <w:b w:val="0"/>
          </w:rPr>
          <w:delText>8</w:delText>
        </w:r>
        <w:r w:rsidR="00B62B5A" w:rsidRPr="008258F6" w:rsidDel="00FA6C41">
          <w:rPr>
            <w:b w:val="0"/>
          </w:rPr>
          <w:delText xml:space="preserve"> </w:delText>
        </w:r>
      </w:del>
      <w:ins w:id="178" w:author="Richie" w:date="2017-04-15T15:25:00Z">
        <w:r w:rsidR="00FA6C41">
          <w:rPr>
            <w:b w:val="0"/>
          </w:rPr>
          <w:t>9</w:t>
        </w:r>
        <w:r w:rsidR="00FA6C41" w:rsidRPr="008258F6">
          <w:rPr>
            <w:b w:val="0"/>
          </w:rPr>
          <w:t xml:space="preserve"> </w:t>
        </w:r>
      </w:ins>
      <w:r w:rsidRPr="008258F6">
        <w:rPr>
          <w:b w:val="0"/>
        </w:rPr>
        <w:t xml:space="preserve">and quantitatively in Figure </w:t>
      </w:r>
      <w:del w:id="179" w:author="Richie" w:date="2017-04-15T15:25:00Z">
        <w:r w:rsidR="00B62B5A" w:rsidDel="00FA6C41">
          <w:rPr>
            <w:b w:val="0"/>
          </w:rPr>
          <w:delText>9</w:delText>
        </w:r>
      </w:del>
      <w:ins w:id="180" w:author="Richie" w:date="2017-04-15T15:25:00Z">
        <w:r w:rsidR="00FA6C41">
          <w:rPr>
            <w:b w:val="0"/>
          </w:rPr>
          <w:t>10</w:t>
        </w:r>
      </w:ins>
      <w:r w:rsidRPr="008258F6">
        <w:rPr>
          <w:b w:val="0"/>
        </w:rPr>
        <w:t>. The quality settings in Photoscan determines the amount of downsampling of the imagery that should occur before performing the reconstruction algorithm. The downsampling of the imagery removes some of the finer texture details in the imagery, and therefor</w:t>
      </w:r>
      <w:r w:rsidR="006D5A38">
        <w:rPr>
          <w:b w:val="0"/>
        </w:rPr>
        <w:t>e</w:t>
      </w:r>
      <w:r w:rsidRPr="008258F6">
        <w:rPr>
          <w:b w:val="0"/>
        </w:rPr>
        <w:t xml:space="preserve"> reduces the quality of the keypoint matching. The authors recommend using the </w:t>
      </w:r>
      <w:r w:rsidR="006D5A38">
        <w:rPr>
          <w:b w:val="0"/>
        </w:rPr>
        <w:t>“</w:t>
      </w:r>
      <w:r w:rsidRPr="008258F6">
        <w:rPr>
          <w:b w:val="0"/>
        </w:rPr>
        <w:t>highest</w:t>
      </w:r>
      <w:r w:rsidR="006D5A38">
        <w:rPr>
          <w:b w:val="0"/>
        </w:rPr>
        <w:t>”</w:t>
      </w:r>
      <w:r w:rsidRPr="008258F6">
        <w:rPr>
          <w:b w:val="0"/>
        </w:rPr>
        <w:t xml:space="preserve"> quality dense reconstruction setting that the computer processing the dataset can handle. However, if there are noticeable data gaps in the point cloud, one should consider processing the point cloud on a lower dense reconstruction setting and merging the point clouds. For this experiment, a relatively small number of 20 Mp images (77) </w:t>
      </w:r>
      <w:r w:rsidR="006D5A38">
        <w:rPr>
          <w:b w:val="0"/>
        </w:rPr>
        <w:t>were</w:t>
      </w:r>
      <w:r w:rsidR="006D5A38" w:rsidRPr="008258F6">
        <w:rPr>
          <w:b w:val="0"/>
        </w:rPr>
        <w:t xml:space="preserve"> </w:t>
      </w:r>
      <w:r w:rsidRPr="008258F6">
        <w:rPr>
          <w:b w:val="0"/>
        </w:rPr>
        <w:t xml:space="preserve">used to create the dense point cloud, which took almost 12 hours for the highest point cloud setting. The resultant point cloud for this setting also contained 186 million points, which caused some point cloud data viewers and processing to fail, due to memory issues. For this reason, ultra-high may not be a </w:t>
      </w:r>
      <w:r w:rsidR="00652704">
        <w:rPr>
          <w:b w:val="0"/>
        </w:rPr>
        <w:t>viable</w:t>
      </w:r>
      <w:r w:rsidR="00652704" w:rsidRPr="008258F6">
        <w:rPr>
          <w:b w:val="0"/>
        </w:rPr>
        <w:t xml:space="preserve"> </w:t>
      </w:r>
      <w:r w:rsidRPr="008258F6">
        <w:rPr>
          <w:b w:val="0"/>
        </w:rPr>
        <w:t xml:space="preserve">solution for all experiments. </w:t>
      </w:r>
    </w:p>
    <w:p w14:paraId="03AC52F4" w14:textId="0A2EE296" w:rsidR="008258F6" w:rsidRDefault="008258F6" w:rsidP="008258F6">
      <w:pPr>
        <w:pStyle w:val="MDPI21heading1"/>
        <w:rPr>
          <w:b w:val="0"/>
        </w:rPr>
      </w:pPr>
      <w:r w:rsidRPr="008258F6">
        <w:rPr>
          <w:b w:val="0"/>
        </w:rPr>
        <w:t xml:space="preserve">The third conclusion is that the RMSE of the GCP control network as shown in Agisoft Photoscan Pro is insufficient to characterize the accuracy of the resultant dense point cloud. In this extremely idealized experiment, where the GCP positions, pixel coordinates of GCPs, camera positions, and camera calibration were all input precisely, the GCP control network 3D RMSE </w:t>
      </w:r>
      <w:r w:rsidR="006D5A38">
        <w:rPr>
          <w:b w:val="0"/>
        </w:rPr>
        <w:t xml:space="preserve">reported by </w:t>
      </w:r>
      <w:r w:rsidR="005078D0">
        <w:rPr>
          <w:b w:val="0"/>
        </w:rPr>
        <w:t xml:space="preserve">Agisoft </w:t>
      </w:r>
      <w:r w:rsidR="005078D0">
        <w:rPr>
          <w:b w:val="0"/>
        </w:rPr>
        <w:lastRenderedPageBreak/>
        <w:t xml:space="preserve">Photoscan </w:t>
      </w:r>
      <w:r w:rsidRPr="008258F6">
        <w:rPr>
          <w:b w:val="0"/>
        </w:rPr>
        <w:t xml:space="preserve">was 0.38 mm. The smallest standard deviation, </w:t>
      </w:r>
      <w:r w:rsidR="006D5A38">
        <w:rPr>
          <w:b w:val="0"/>
        </w:rPr>
        <w:t xml:space="preserve">which occurred </w:t>
      </w:r>
      <w:r w:rsidRPr="008258F6">
        <w:rPr>
          <w:b w:val="0"/>
        </w:rPr>
        <w:t xml:space="preserve">using the “ultra-high” quality setting, was 2.6 mm and the largest standard deviation, using the “lowest” setting, was 32.3 mm, as shown in Table 6. Further experimentation is needed to determine the relationship between the </w:t>
      </w:r>
      <w:r w:rsidR="006D5A38">
        <w:rPr>
          <w:b w:val="0"/>
        </w:rPr>
        <w:t xml:space="preserve">Photoscan reported </w:t>
      </w:r>
      <w:r w:rsidRPr="008258F6">
        <w:rPr>
          <w:b w:val="0"/>
        </w:rPr>
        <w:t xml:space="preserve">GCP total RMSE and the </w:t>
      </w:r>
      <w:r w:rsidR="002C52DD">
        <w:rPr>
          <w:b w:val="0"/>
        </w:rPr>
        <w:t xml:space="preserve">computed </w:t>
      </w:r>
      <w:r w:rsidRPr="008258F6">
        <w:rPr>
          <w:b w:val="0"/>
        </w:rPr>
        <w:t xml:space="preserve">RMSE of the dense point cloud. The image rendering workflow developed in this research is well suited to perform </w:t>
      </w:r>
      <w:r w:rsidR="002C52DD" w:rsidRPr="008258F6">
        <w:rPr>
          <w:b w:val="0"/>
        </w:rPr>
        <w:t>th</w:t>
      </w:r>
      <w:r w:rsidR="002C52DD">
        <w:rPr>
          <w:b w:val="0"/>
        </w:rPr>
        <w:t>is</w:t>
      </w:r>
      <w:r w:rsidR="002C52DD" w:rsidRPr="008258F6">
        <w:rPr>
          <w:b w:val="0"/>
        </w:rPr>
        <w:t xml:space="preserve"> </w:t>
      </w:r>
      <w:r w:rsidRPr="008258F6">
        <w:rPr>
          <w:b w:val="0"/>
        </w:rPr>
        <w:t>experimentation</w:t>
      </w:r>
      <w:r w:rsidR="002C52DD">
        <w:rPr>
          <w:b w:val="0"/>
        </w:rPr>
        <w:t>, which is currently being considered as one of a number of planned follow-on studies</w:t>
      </w:r>
      <w:r w:rsidRPr="008258F6">
        <w:rPr>
          <w:b w:val="0"/>
        </w:rPr>
        <w:t>.</w:t>
      </w:r>
    </w:p>
    <w:p w14:paraId="04F70D99" w14:textId="77777777" w:rsidR="00C17CCE" w:rsidRDefault="00C17CCE" w:rsidP="00C17CCE">
      <w:pPr>
        <w:pStyle w:val="MDPI22heading2"/>
      </w:pPr>
      <w:r>
        <w:t xml:space="preserve">4.1. Methodology Implications </w:t>
      </w:r>
    </w:p>
    <w:p w14:paraId="14D1477B" w14:textId="01F132BE" w:rsidR="008258F6" w:rsidRPr="008258F6" w:rsidRDefault="008258F6" w:rsidP="008258F6">
      <w:pPr>
        <w:pStyle w:val="MDPI21heading1"/>
        <w:rPr>
          <w:b w:val="0"/>
        </w:rPr>
      </w:pPr>
      <w:r w:rsidRPr="008258F6">
        <w:rPr>
          <w:b w:val="0"/>
        </w:rPr>
        <w:t>This methodology generates photogrammetrically-accurate imagery rendered using a pinhole camera model of a scene with various textures and lighting, which is then processed to assess SfM point cloud accuracy. The rendered imagery can be processed to add noise, blur, nonlinear distortion, and other effects to generate imagery more representative of that from a real-world scenario</w:t>
      </w:r>
      <w:r w:rsidR="006D5A38">
        <w:rPr>
          <w:b w:val="0"/>
        </w:rPr>
        <w:t xml:space="preserve"> prior to SfM processing</w:t>
      </w:r>
      <w:r w:rsidRPr="008258F6">
        <w:rPr>
          <w:b w:val="0"/>
        </w:rPr>
        <w:t xml:space="preserve">. The accuracy of the camera trajectory, GCP position, camera calibration, and GCP pixel coordinates in each image can also be systematically adjusted to simulate uncertainty in a </w:t>
      </w:r>
      <w:r w:rsidR="005078D0" w:rsidRPr="008258F6">
        <w:rPr>
          <w:b w:val="0"/>
        </w:rPr>
        <w:t>real-world</w:t>
      </w:r>
      <w:r w:rsidRPr="008258F6">
        <w:rPr>
          <w:b w:val="0"/>
        </w:rPr>
        <w:t xml:space="preserve"> scenario. The ability to adjust these parameters enables a user to perform a sensitivity analysis with numerous independent variables. </w:t>
      </w:r>
    </w:p>
    <w:p w14:paraId="3BAFE332" w14:textId="7C7E8938" w:rsidR="008258F6" w:rsidRPr="008258F6" w:rsidRDefault="008258F6" w:rsidP="008258F6">
      <w:pPr>
        <w:pStyle w:val="MDPI21heading1"/>
        <w:rPr>
          <w:b w:val="0"/>
        </w:rPr>
      </w:pPr>
      <w:r w:rsidRPr="008258F6">
        <w:rPr>
          <w:b w:val="0"/>
        </w:rPr>
        <w:t xml:space="preserve">While this methodology enables the user to perform repeatable, accurate experiments without the need for time-consuming field work, there are currently some limitations in the experiment methodology when utilizing the Blender Internal Render Engine. First, the internal render engine does not handle global illumination, and therefore light interactions between objects are not modeled. A second limitation of the lighting schema is that the radiometric accuracy has not been independently validated. There are a few methods within the render engine which effect the </w:t>
      </w:r>
      <w:r w:rsidR="00624147">
        <w:rPr>
          <w:b w:val="0"/>
        </w:rPr>
        <w:t>“</w:t>
      </w:r>
      <w:r w:rsidR="006E270F">
        <w:rPr>
          <w:b w:val="0"/>
        </w:rPr>
        <w:t>color management”</w:t>
      </w:r>
      <w:r w:rsidRPr="008258F6">
        <w:rPr>
          <w:b w:val="0"/>
        </w:rPr>
        <w:t xml:space="preserve"> of the resultant imagery. For this experiment, these </w:t>
      </w:r>
      <w:r w:rsidR="006E270F">
        <w:rPr>
          <w:b w:val="0"/>
        </w:rPr>
        <w:t>settings</w:t>
      </w:r>
      <w:r w:rsidRPr="008258F6">
        <w:rPr>
          <w:b w:val="0"/>
        </w:rPr>
        <w:t xml:space="preserve"> were </w:t>
      </w:r>
      <w:r w:rsidR="009574EE">
        <w:rPr>
          <w:b w:val="0"/>
        </w:rPr>
        <w:t xml:space="preserve">left at the default settings, providing </w:t>
      </w:r>
      <w:r w:rsidRPr="008258F6">
        <w:rPr>
          <w:b w:val="0"/>
        </w:rPr>
        <w:t>imagery that was not over</w:t>
      </w:r>
      <w:r w:rsidR="009574EE">
        <w:rPr>
          <w:b w:val="0"/>
        </w:rPr>
        <w:t>-</w:t>
      </w:r>
      <w:r w:rsidRPr="008258F6">
        <w:rPr>
          <w:b w:val="0"/>
        </w:rPr>
        <w:t xml:space="preserve"> or underexposed. While the lighting in the scene using the Blender Internal Render Engine does not perfectly replicate physics-based lighting, the absolute color of each surface of an object is constant and perfectly Lambertian. The keypoint detection and SfM algorithms utilize gradients in colors and the absolute colors of the scene, and the accuracy </w:t>
      </w:r>
      <w:r w:rsidR="006E270F">
        <w:rPr>
          <w:b w:val="0"/>
        </w:rPr>
        <w:t xml:space="preserve">of the methodology </w:t>
      </w:r>
      <w:r w:rsidRPr="008258F6">
        <w:rPr>
          <w:b w:val="0"/>
        </w:rPr>
        <w:t>should not be effected by the imperfect lighting</w:t>
      </w:r>
      <w:r w:rsidR="009574EE">
        <w:rPr>
          <w:b w:val="0"/>
        </w:rPr>
        <w:t>; however, it is recommended that this be rigorously investigated in future research</w:t>
      </w:r>
      <w:r w:rsidRPr="008258F6">
        <w:rPr>
          <w:b w:val="0"/>
        </w:rPr>
        <w:t>.</w:t>
      </w:r>
    </w:p>
    <w:p w14:paraId="65ABC0C4" w14:textId="4A67A77E" w:rsidR="008258F6" w:rsidRPr="008258F6" w:rsidRDefault="008258F6" w:rsidP="008258F6">
      <w:pPr>
        <w:pStyle w:val="MDPI21heading1"/>
        <w:rPr>
          <w:b w:val="0"/>
        </w:rPr>
      </w:pPr>
      <w:r w:rsidRPr="008258F6">
        <w:rPr>
          <w:b w:val="0"/>
        </w:rPr>
        <w:t xml:space="preserve">Another source of inaccuracy in the Blender Internal Render Engine methodology is that the methodology to convert the scene to pixel values relies </w:t>
      </w:r>
      <w:r w:rsidR="006E270F">
        <w:rPr>
          <w:b w:val="0"/>
        </w:rPr>
        <w:t>o</w:t>
      </w:r>
      <w:r w:rsidRPr="008258F6">
        <w:rPr>
          <w:b w:val="0"/>
        </w:rPr>
        <w:t>n an integration over a finite number of subpixel super-sampling</w:t>
      </w:r>
      <w:r w:rsidR="006E270F">
        <w:rPr>
          <w:b w:val="0"/>
        </w:rPr>
        <w:t xml:space="preserve"> ray calculations</w:t>
      </w:r>
      <w:r w:rsidRPr="008258F6">
        <w:rPr>
          <w:b w:val="0"/>
        </w:rPr>
        <w:t>. This deviates from a real-world camera where the pixel value is a result of an integration over all available light. The Blender Internal Render Engine uses the term “antialiasing” to describe a super</w:t>
      </w:r>
      <w:r w:rsidR="005078D0">
        <w:rPr>
          <w:b w:val="0"/>
        </w:rPr>
        <w:t>-</w:t>
      </w:r>
      <w:r w:rsidRPr="008258F6">
        <w:rPr>
          <w:b w:val="0"/>
        </w:rPr>
        <w:t>sampling methodology for each pixel, which can super</w:t>
      </w:r>
      <w:r w:rsidR="005078D0">
        <w:rPr>
          <w:b w:val="0"/>
        </w:rPr>
        <w:t>-</w:t>
      </w:r>
      <w:r w:rsidRPr="008258F6">
        <w:rPr>
          <w:b w:val="0"/>
        </w:rPr>
        <w:t xml:space="preserve">sample up to 16 samples per pixel. This small, finite number of samples per pixel can induce a small amount of inaccuracy when mixed pixels are present. These inaccuracies, though, are small enough to be deemed negligible for most experiments which are expected to be undertaken using the workflow presented here. </w:t>
      </w:r>
    </w:p>
    <w:p w14:paraId="090F039C" w14:textId="26E89CA0" w:rsidR="008258F6" w:rsidRDefault="00346006" w:rsidP="008258F6">
      <w:pPr>
        <w:pStyle w:val="MDPI21heading1"/>
        <w:rPr>
          <w:b w:val="0"/>
        </w:rPr>
      </w:pPr>
      <w:r>
        <w:rPr>
          <w:b w:val="0"/>
        </w:rPr>
        <w:t>Yet a</w:t>
      </w:r>
      <w:r w:rsidRPr="008258F6">
        <w:rPr>
          <w:b w:val="0"/>
        </w:rPr>
        <w:t xml:space="preserve">nother </w:t>
      </w:r>
      <w:r w:rsidR="008258F6" w:rsidRPr="008258F6">
        <w:rPr>
          <w:b w:val="0"/>
        </w:rPr>
        <w:t>potential source of uncertainty induced into the system is the use of repeating textures to generate a scene. In the use case provided earlier, the grass texture was repeated 10 times in both the x and y directions. This repeating pattern was overlaid onto another image, to create different image color gradients in an attempt to generate unique texture features</w:t>
      </w:r>
      <w:r w:rsidR="006E270F">
        <w:rPr>
          <w:b w:val="0"/>
        </w:rPr>
        <w:t xml:space="preserve"> without requiring an extremely large image as the texture</w:t>
      </w:r>
      <w:r w:rsidR="008258F6" w:rsidRPr="008258F6">
        <w:rPr>
          <w:b w:val="0"/>
        </w:rPr>
        <w:t xml:space="preserve">. Despite this effort, it is possible that keypoint detection and matching algorithms could generate false positives which may bias the result if not removed or detected as outliers. This phenomenon could also occur in a real-world scenario, where manmade structures often exhibit a repeating pattern of similar shapes and colors. In this experiment, this </w:t>
      </w:r>
      <w:r w:rsidR="008258F6" w:rsidRPr="008258F6">
        <w:rPr>
          <w:b w:val="0"/>
        </w:rPr>
        <w:lastRenderedPageBreak/>
        <w:t>effect was not observed, but if the scene is not generated carefully, these repeating textures could induce a significant amount of inaccuracy in the SfM processing step.</w:t>
      </w:r>
    </w:p>
    <w:p w14:paraId="200A3A6F" w14:textId="77777777" w:rsidR="00EA6423" w:rsidRPr="00706F48" w:rsidRDefault="000E6CB9" w:rsidP="008258F6">
      <w:pPr>
        <w:pStyle w:val="MDPI21heading1"/>
      </w:pPr>
      <w:r>
        <w:t xml:space="preserve">5. </w:t>
      </w:r>
      <w:r w:rsidR="00021AA3">
        <w:t>Conclusions</w:t>
      </w:r>
    </w:p>
    <w:p w14:paraId="43708818" w14:textId="79050B40" w:rsidR="008258F6" w:rsidRPr="008258F6" w:rsidRDefault="008258F6" w:rsidP="008258F6">
      <w:pPr>
        <w:pStyle w:val="MDPI21heading1"/>
        <w:rPr>
          <w:b w:val="0"/>
        </w:rPr>
      </w:pPr>
      <w:r w:rsidRPr="008258F6">
        <w:rPr>
          <w:b w:val="0"/>
        </w:rPr>
        <w:t xml:space="preserve">This study has demonstrated a new workflow leveraging </w:t>
      </w:r>
      <w:r w:rsidR="00AE18F5">
        <w:rPr>
          <w:b w:val="0"/>
        </w:rPr>
        <w:t xml:space="preserve">the Blender Internal Render Engine, </w:t>
      </w:r>
      <w:r w:rsidRPr="008258F6">
        <w:rPr>
          <w:b w:val="0"/>
        </w:rPr>
        <w:t xml:space="preserve">an open-source computer graphics render engine, to generate simulated UAS imagery data sets for rendered scenes, suitable for input into SfM-MVS software. The output point clouds can be compared against ground truth (which is truly the “truth,” in this case, as GCPs, check points and other features have been synthetically placed in the scene with exact coordinates) to perform accuracy assessments. By purposefully and systematically varying different input parameters, including modeled camera parameters (e.g., focal length, resolution), modeled acquisition parameters (e.g., flying height, exposure rate) and environmental parameters (e.g., solar illumination angle), and processing parameters (e.g., reconstruction settings), sensitivity analyses can be performed by assessing the change in accuracy as a function of change in each of these parameters. In this way, hundreds of experiments on UAS imagery processed in SfM-MVS software can be performed in the office, without the need for extensive, costly field surveys. An additional advantage of </w:t>
      </w:r>
      <w:r w:rsidR="00624147" w:rsidRPr="008258F6">
        <w:rPr>
          <w:b w:val="0"/>
        </w:rPr>
        <w:t>th</w:t>
      </w:r>
      <w:r w:rsidR="00624147">
        <w:rPr>
          <w:b w:val="0"/>
        </w:rPr>
        <w:t>e simUAS image rendering</w:t>
      </w:r>
      <w:r w:rsidR="00624147" w:rsidRPr="008258F6">
        <w:rPr>
          <w:b w:val="0"/>
        </w:rPr>
        <w:t xml:space="preserve"> </w:t>
      </w:r>
      <w:r w:rsidRPr="008258F6">
        <w:rPr>
          <w:b w:val="0"/>
        </w:rPr>
        <w:t>approach is that it avoids confounding variables (e.g., variable wind and solar illumination, as well as moving objects in the scene), which can complicate accuracy assessments performed with real-world imagery.</w:t>
      </w:r>
    </w:p>
    <w:p w14:paraId="4F21DD68" w14:textId="06A07635" w:rsidR="008258F6" w:rsidRPr="008258F6" w:rsidRDefault="008258F6" w:rsidP="008258F6">
      <w:pPr>
        <w:pStyle w:val="MDPI21heading1"/>
        <w:rPr>
          <w:b w:val="0"/>
        </w:rPr>
      </w:pPr>
      <w:r w:rsidRPr="008258F6">
        <w:rPr>
          <w:b w:val="0"/>
        </w:rPr>
        <w:t xml:space="preserve">In this paper, one example of a use case was presented, in which we examined the effects of </w:t>
      </w:r>
      <w:r w:rsidR="005078D0">
        <w:rPr>
          <w:b w:val="0"/>
        </w:rPr>
        <w:t xml:space="preserve">the </w:t>
      </w:r>
      <w:r w:rsidRPr="008258F6">
        <w:rPr>
          <w:b w:val="0"/>
        </w:rPr>
        <w:t xml:space="preserve">Agisoft Photoscan reconstruction quality setting (lowest, low, medium, high, and highest) on resultant point cloud accuracy using a simulated </w:t>
      </w:r>
      <w:r w:rsidR="006E270F">
        <w:rPr>
          <w:b w:val="0"/>
        </w:rPr>
        <w:t>UAS</w:t>
      </w:r>
      <w:r w:rsidRPr="008258F6">
        <w:rPr>
          <w:b w:val="0"/>
        </w:rPr>
        <w:t xml:space="preserve"> imagery data set with a camera model emulating a Sony A5000. It was shown that the RMSE of the resultant point clouds does, in fact, depend strongly on the reconstruction quality setting. An additional finding </w:t>
      </w:r>
      <w:del w:id="181" w:author="Richie" w:date="2017-04-12T15:52:00Z">
        <w:r w:rsidRPr="008258F6" w:rsidDel="0056327E">
          <w:rPr>
            <w:b w:val="0"/>
          </w:rPr>
          <w:delText xml:space="preserve">what </w:delText>
        </w:r>
      </w:del>
      <w:ins w:id="182" w:author="Richie" w:date="2017-04-12T15:52:00Z">
        <w:r w:rsidR="0056327E">
          <w:rPr>
            <w:b w:val="0"/>
          </w:rPr>
          <w:t>was</w:t>
        </w:r>
        <w:r w:rsidR="0056327E" w:rsidRPr="008258F6">
          <w:rPr>
            <w:b w:val="0"/>
          </w:rPr>
          <w:t xml:space="preserve"> </w:t>
        </w:r>
      </w:ins>
      <w:r w:rsidRPr="008258F6">
        <w:rPr>
          <w:b w:val="0"/>
        </w:rPr>
        <w:t xml:space="preserve">that the data points outside of the AOI should be either discarded or used with caution, as the accuracy of those points is higher than that of the point cloud within the AOI. While these results are informative (if, perhaps, not entirely unexpected), it is important to note that this is just one of a virtually limitless number of experiments that can be run using the workflow presented here. The project team is currently planning to use </w:t>
      </w:r>
      <w:r w:rsidR="00624147" w:rsidRPr="008258F6">
        <w:rPr>
          <w:b w:val="0"/>
        </w:rPr>
        <w:t>th</w:t>
      </w:r>
      <w:r w:rsidR="00624147">
        <w:rPr>
          <w:b w:val="0"/>
        </w:rPr>
        <w:t>e simUAS</w:t>
      </w:r>
      <w:r w:rsidR="00624147" w:rsidRPr="008258F6">
        <w:rPr>
          <w:b w:val="0"/>
        </w:rPr>
        <w:t xml:space="preserve"> </w:t>
      </w:r>
      <w:r w:rsidRPr="008258F6">
        <w:rPr>
          <w:b w:val="0"/>
        </w:rPr>
        <w:t>workflow to examine point cloud accuracy achievable with new sensor types, and also to conduct accuracy assessments of shallow bathymetric points in SfM-MVS point clouds generated from UAS imagery.</w:t>
      </w:r>
    </w:p>
    <w:p w14:paraId="6137ACB4" w14:textId="10684D57" w:rsidR="008258F6" w:rsidRDefault="008258F6" w:rsidP="008258F6">
      <w:pPr>
        <w:pStyle w:val="MDPI21heading1"/>
        <w:rPr>
          <w:b w:val="0"/>
        </w:rPr>
      </w:pPr>
      <w:r w:rsidRPr="008258F6">
        <w:rPr>
          <w:b w:val="0"/>
        </w:rPr>
        <w:t xml:space="preserve">Additional topics for future work include investigating </w:t>
      </w:r>
      <w:r w:rsidR="00AE18F5">
        <w:rPr>
          <w:b w:val="0"/>
        </w:rPr>
        <w:t xml:space="preserve">the </w:t>
      </w:r>
      <w:r w:rsidRPr="008258F6">
        <w:rPr>
          <w:b w:val="0"/>
        </w:rPr>
        <w:t xml:space="preserve">radiometric fidelity of the simulated imagery, and further assessing the impacts of texture and topography in the simulated scenes. </w:t>
      </w:r>
      <w:ins w:id="183" w:author="Richie" w:date="2017-04-12T16:30:00Z">
        <w:r w:rsidR="00A029B0">
          <w:rPr>
            <w:b w:val="0"/>
          </w:rPr>
          <w:t>More advanced post-processing effects will be explored</w:t>
        </w:r>
        <w:r w:rsidR="00FF112E">
          <w:rPr>
            <w:b w:val="0"/>
          </w:rPr>
          <w:t>, including</w:t>
        </w:r>
      </w:ins>
      <w:ins w:id="184" w:author="Richie" w:date="2017-04-12T16:42:00Z">
        <w:r w:rsidR="0005343B">
          <w:rPr>
            <w:b w:val="0"/>
          </w:rPr>
          <w:t xml:space="preserve"> local random variability from the Brown distortion model and</w:t>
        </w:r>
      </w:ins>
      <w:ins w:id="185" w:author="Richie" w:date="2017-04-12T16:41:00Z">
        <w:r w:rsidR="0005343B">
          <w:rPr>
            <w:b w:val="0"/>
          </w:rPr>
          <w:t xml:space="preserve"> </w:t>
        </w:r>
      </w:ins>
      <w:ins w:id="186" w:author="Richie" w:date="2017-04-12T16:43:00Z">
        <w:r w:rsidR="0005343B">
          <w:rPr>
            <w:b w:val="0"/>
          </w:rPr>
          <w:t>lens</w:t>
        </w:r>
      </w:ins>
      <w:ins w:id="187" w:author="Richie" w:date="2017-04-12T16:30:00Z">
        <w:r w:rsidR="00FF112E">
          <w:rPr>
            <w:b w:val="0"/>
          </w:rPr>
          <w:t xml:space="preserve"> aberration</w:t>
        </w:r>
      </w:ins>
      <w:ins w:id="188" w:author="Richie" w:date="2017-04-16T11:50:00Z">
        <w:r w:rsidR="00DC2E67">
          <w:rPr>
            <w:b w:val="0"/>
          </w:rPr>
          <w:t xml:space="preserve"> </w:t>
        </w:r>
      </w:ins>
      <w:ins w:id="189" w:author="Richie" w:date="2017-04-12T16:43:00Z">
        <w:r w:rsidR="0005343B">
          <w:rPr>
            <w:b w:val="0"/>
          </w:rPr>
          <w:t>(spherical and chromatic)</w:t>
        </w:r>
      </w:ins>
      <w:ins w:id="190" w:author="Richie" w:date="2017-04-12T16:30:00Z">
        <w:r w:rsidR="00FF112E">
          <w:rPr>
            <w:b w:val="0"/>
          </w:rPr>
          <w:t xml:space="preserve">. </w:t>
        </w:r>
      </w:ins>
      <w:r w:rsidR="00AE18F5">
        <w:rPr>
          <w:b w:val="0"/>
        </w:rPr>
        <w:t xml:space="preserve">Alternative render engines will also be investigated for feasibility, using the </w:t>
      </w:r>
      <w:r w:rsidR="006E270F">
        <w:rPr>
          <w:b w:val="0"/>
        </w:rPr>
        <w:t>validation methodology</w:t>
      </w:r>
      <w:r w:rsidR="00AE18F5">
        <w:rPr>
          <w:b w:val="0"/>
        </w:rPr>
        <w:t xml:space="preserve"> described here. </w:t>
      </w:r>
      <w:r w:rsidRPr="008258F6">
        <w:rPr>
          <w:b w:val="0"/>
        </w:rPr>
        <w:t xml:space="preserve">As SfM-MVS algorithms are continually being improved, it is also of interest to use this methodology to test new SfM-MVS software packages, both commercial and open source. Another extension of the current work would include using the procedure presented here to simulate imagery acquired not only from UAS, but also vehicles, </w:t>
      </w:r>
      <w:r w:rsidR="005078D0" w:rsidRPr="008258F6">
        <w:rPr>
          <w:b w:val="0"/>
        </w:rPr>
        <w:t>boats,</w:t>
      </w:r>
      <w:r w:rsidRPr="008258F6">
        <w:rPr>
          <w:b w:val="0"/>
        </w:rPr>
        <w:t xml:space="preserve"> or handheld cameras. It is anticipated that these procedures will prove increasingly beneficial with the continued expansion of SfM-MVS algorithms into new fields.</w:t>
      </w:r>
    </w:p>
    <w:p w14:paraId="29C7201A" w14:textId="5F4A50ED" w:rsidR="00927B14" w:rsidRPr="00706F48" w:rsidRDefault="00927B14" w:rsidP="00927B14">
      <w:pPr>
        <w:pStyle w:val="MDPI63AuthorContributions"/>
      </w:pPr>
      <w:r w:rsidRPr="00706F48">
        <w:rPr>
          <w:b/>
        </w:rPr>
        <w:t xml:space="preserve">Author Contributions: </w:t>
      </w:r>
      <w:r w:rsidR="00511433" w:rsidRPr="00346006">
        <w:t xml:space="preserve">RKS conceived of and coded </w:t>
      </w:r>
      <w:r w:rsidR="00405A1A">
        <w:t xml:space="preserve">the </w:t>
      </w:r>
      <w:r w:rsidR="00511433" w:rsidRPr="00346006">
        <w:t>simUAS workflow. CEP supervised the research and participated in experiment design and analysis of results. Both authors contributed to writing the paper.</w:t>
      </w:r>
    </w:p>
    <w:p w14:paraId="57273E77" w14:textId="77777777" w:rsidR="00927B14" w:rsidRPr="00706F48" w:rsidRDefault="00927B14" w:rsidP="00927B14">
      <w:pPr>
        <w:pStyle w:val="MDPI64CoI"/>
      </w:pPr>
      <w:r w:rsidRPr="00706F48">
        <w:rPr>
          <w:b/>
        </w:rPr>
        <w:t>Conflicts of Interest:</w:t>
      </w:r>
      <w:r w:rsidRPr="00706F48">
        <w:t xml:space="preserve"> </w:t>
      </w:r>
      <w:r>
        <w:t>The authors declare no conflict of interest.</w:t>
      </w:r>
    </w:p>
    <w:p w14:paraId="17943DD7" w14:textId="77777777" w:rsidR="00EA6423" w:rsidRPr="00706F48" w:rsidRDefault="00EA6423" w:rsidP="00172622">
      <w:pPr>
        <w:pStyle w:val="MDPI21heading1"/>
      </w:pPr>
      <w:r w:rsidRPr="00706F48">
        <w:t>References</w:t>
      </w:r>
    </w:p>
    <w:p w14:paraId="7AF662D7" w14:textId="29C3ACA4" w:rsidR="003B1BC0" w:rsidRDefault="003B1BC0" w:rsidP="003B1BC0">
      <w:pPr>
        <w:pStyle w:val="MDPI71References"/>
      </w:pPr>
      <w:bookmarkStart w:id="191" w:name="OLE_LINK3"/>
      <w:r>
        <w:lastRenderedPageBreak/>
        <w:t xml:space="preserve">Westoby, M. J.; Brasington, J.; Glasser, N. F.; Hambrey, M. J.; Reynolds, J. M. “Structure-from-Motion” photogrammetry: A low-cost, effective tool for geoscience applications. </w:t>
      </w:r>
      <w:r w:rsidRPr="003E6EEF">
        <w:rPr>
          <w:i/>
        </w:rPr>
        <w:t>Geomorphology</w:t>
      </w:r>
      <w:r>
        <w:t xml:space="preserve"> </w:t>
      </w:r>
      <w:r w:rsidRPr="003E6EEF">
        <w:rPr>
          <w:b/>
        </w:rPr>
        <w:t>2012</w:t>
      </w:r>
      <w:r>
        <w:t xml:space="preserve">, </w:t>
      </w:r>
      <w:r w:rsidRPr="003E6EEF">
        <w:rPr>
          <w:i/>
        </w:rPr>
        <w:t>179</w:t>
      </w:r>
      <w:r>
        <w:t>, 300–314.</w:t>
      </w:r>
    </w:p>
    <w:p w14:paraId="593AC891" w14:textId="0F5151E3" w:rsidR="003B1BC0" w:rsidRDefault="003B1BC0" w:rsidP="003B1BC0">
      <w:pPr>
        <w:pStyle w:val="MDPI71References"/>
      </w:pPr>
      <w:r>
        <w:t xml:space="preserve">Fonstad, M. A.; Dietrich, J. T.; Courville, B. C.; Jensen, J. L.; Carbonneau, P. E. Topographic structure from motion: A new development in photogrammetric measurement. </w:t>
      </w:r>
      <w:r w:rsidRPr="003E6EEF">
        <w:rPr>
          <w:i/>
        </w:rPr>
        <w:t>Earth Surf. Process. Landforms</w:t>
      </w:r>
      <w:r>
        <w:t xml:space="preserve"> </w:t>
      </w:r>
      <w:r w:rsidRPr="003E6EEF">
        <w:rPr>
          <w:b/>
        </w:rPr>
        <w:t>2013</w:t>
      </w:r>
      <w:r>
        <w:t xml:space="preserve">, </w:t>
      </w:r>
      <w:r w:rsidRPr="003E6EEF">
        <w:rPr>
          <w:i/>
        </w:rPr>
        <w:t>38</w:t>
      </w:r>
      <w:r>
        <w:t>, 421–430.</w:t>
      </w:r>
    </w:p>
    <w:p w14:paraId="3F2D4342" w14:textId="52A48C1B" w:rsidR="003B1BC0" w:rsidRDefault="003B1BC0" w:rsidP="005221D3">
      <w:pPr>
        <w:pStyle w:val="MDPI71References"/>
      </w:pPr>
      <w:r>
        <w:t>Ullman, S. The Interpretation of Visual Motion</w:t>
      </w:r>
      <w:r w:rsidR="005221D3">
        <w:t xml:space="preserve">. </w:t>
      </w:r>
      <w:r w:rsidR="005221D3" w:rsidRPr="003E6EEF">
        <w:rPr>
          <w:i/>
        </w:rPr>
        <w:t>Massachusetts Inst of Technology Pr</w:t>
      </w:r>
      <w:r w:rsidR="005221D3">
        <w:t xml:space="preserve"> </w:t>
      </w:r>
      <w:r w:rsidRPr="003E6EEF">
        <w:rPr>
          <w:b/>
        </w:rPr>
        <w:t>1979</w:t>
      </w:r>
      <w:r>
        <w:t>.</w:t>
      </w:r>
    </w:p>
    <w:p w14:paraId="467A19FC" w14:textId="7D8954F5" w:rsidR="003B1BC0" w:rsidRDefault="003B1BC0" w:rsidP="003B1BC0">
      <w:pPr>
        <w:pStyle w:val="MDPI71References"/>
      </w:pPr>
      <w:r>
        <w:t xml:space="preserve">Ullman, S. The Interpretation of Structure from Motion. </w:t>
      </w:r>
      <w:r w:rsidRPr="003E6EEF">
        <w:rPr>
          <w:i/>
        </w:rPr>
        <w:t>Proc. R. Soc. B Biol. Sci.</w:t>
      </w:r>
      <w:r>
        <w:t xml:space="preserve"> </w:t>
      </w:r>
      <w:r w:rsidRPr="003E6EEF">
        <w:rPr>
          <w:b/>
        </w:rPr>
        <w:t>1979</w:t>
      </w:r>
      <w:r>
        <w:t xml:space="preserve">, </w:t>
      </w:r>
      <w:r w:rsidRPr="003E6EEF">
        <w:rPr>
          <w:i/>
        </w:rPr>
        <w:t>203</w:t>
      </w:r>
      <w:r>
        <w:t>, 405–426.</w:t>
      </w:r>
    </w:p>
    <w:p w14:paraId="188D2C60" w14:textId="0F5DF7E7" w:rsidR="0029579A" w:rsidRDefault="0029579A" w:rsidP="003B1BC0">
      <w:pPr>
        <w:pStyle w:val="MDPI71References"/>
      </w:pPr>
      <w:r>
        <w:t xml:space="preserve">Wolf, P.R. and Dewitt, B.A.. Elements of photogrammetry: with applications in GIS (Vol. 3). </w:t>
      </w:r>
      <w:r w:rsidR="005221D3">
        <w:t>McGraw-Hill :</w:t>
      </w:r>
      <w:r>
        <w:t>New York</w:t>
      </w:r>
      <w:r w:rsidR="005221D3">
        <w:t>, USA, 2000</w:t>
      </w:r>
    </w:p>
    <w:p w14:paraId="5543BEAC" w14:textId="22FC049A" w:rsidR="003B1BC0" w:rsidRDefault="003B1BC0" w:rsidP="003B1BC0">
      <w:pPr>
        <w:pStyle w:val="MDPI71References"/>
      </w:pPr>
      <w:r>
        <w:t xml:space="preserve">Lowe, D. G. Distinctive image features from scale invariant keypoints. </w:t>
      </w:r>
      <w:r w:rsidRPr="003E6EEF">
        <w:rPr>
          <w:i/>
        </w:rPr>
        <w:t>Int’l J. Comput. Vis.</w:t>
      </w:r>
      <w:r>
        <w:t xml:space="preserve"> </w:t>
      </w:r>
      <w:r w:rsidRPr="003E6EEF">
        <w:rPr>
          <w:b/>
        </w:rPr>
        <w:t>2004</w:t>
      </w:r>
      <w:r>
        <w:t xml:space="preserve">, </w:t>
      </w:r>
      <w:r w:rsidRPr="003E6EEF">
        <w:rPr>
          <w:i/>
        </w:rPr>
        <w:t>60</w:t>
      </w:r>
      <w:r>
        <w:t>, 91–110.</w:t>
      </w:r>
    </w:p>
    <w:p w14:paraId="22F6BC6E" w14:textId="01099455" w:rsidR="003B1BC0" w:rsidRDefault="003B1BC0" w:rsidP="003B1BC0">
      <w:pPr>
        <w:pStyle w:val="MDPI71References"/>
      </w:pPr>
      <w:r>
        <w:t xml:space="preserve">Clapuyt, F.; Vanacker, V.; Van Oost, K. Reproducibility of UAV-based earth topography reconstructions based on Structure-from-Motion algorithms. </w:t>
      </w:r>
      <w:r w:rsidRPr="003E6EEF">
        <w:rPr>
          <w:i/>
        </w:rPr>
        <w:t>Geomorphology</w:t>
      </w:r>
      <w:r>
        <w:t xml:space="preserve"> </w:t>
      </w:r>
      <w:r w:rsidRPr="003E6EEF">
        <w:rPr>
          <w:b/>
        </w:rPr>
        <w:t>2015</w:t>
      </w:r>
      <w:r>
        <w:t xml:space="preserve">, </w:t>
      </w:r>
      <w:r w:rsidRPr="003E6EEF">
        <w:rPr>
          <w:i/>
        </w:rPr>
        <w:t>260</w:t>
      </w:r>
      <w:r>
        <w:t>, 4–15.</w:t>
      </w:r>
    </w:p>
    <w:p w14:paraId="6EA789AC" w14:textId="2EB2FEAB" w:rsidR="003B1BC0" w:rsidRDefault="003B1BC0" w:rsidP="003B1BC0">
      <w:pPr>
        <w:pStyle w:val="MDPI71References"/>
      </w:pPr>
      <w:r>
        <w:t xml:space="preserve">Furukawa, Y.; Hernández, C. Multi-View Stereo: A Tutorial. </w:t>
      </w:r>
      <w:r w:rsidRPr="003E6EEF">
        <w:rPr>
          <w:i/>
        </w:rPr>
        <w:t>Found. Trends® Comput. Graph. Vis</w:t>
      </w:r>
      <w:r>
        <w:t xml:space="preserve">. </w:t>
      </w:r>
      <w:r w:rsidRPr="003E6EEF">
        <w:rPr>
          <w:b/>
        </w:rPr>
        <w:t>2015</w:t>
      </w:r>
      <w:r>
        <w:t xml:space="preserve">, </w:t>
      </w:r>
      <w:r w:rsidRPr="003E6EEF">
        <w:rPr>
          <w:i/>
        </w:rPr>
        <w:t>9</w:t>
      </w:r>
      <w:r>
        <w:t>, 1–148.</w:t>
      </w:r>
    </w:p>
    <w:p w14:paraId="2C5970CA" w14:textId="39495DD0" w:rsidR="003B1BC0" w:rsidRDefault="003B1BC0" w:rsidP="003B1BC0">
      <w:pPr>
        <w:pStyle w:val="MDPI71References"/>
      </w:pPr>
      <w:r>
        <w:t>Eltner, A.; Kaiser, A.; Castillo, C.; Rock, G.; Neugirg, F.; Abell</w:t>
      </w:r>
      <w:r w:rsidR="005221D3">
        <w:t>á</w:t>
      </w:r>
      <w:r>
        <w:t xml:space="preserve">n, A. Image-based surface reconstruction in geomorphometry-merits, limits and developments. </w:t>
      </w:r>
      <w:r w:rsidRPr="003E6EEF">
        <w:rPr>
          <w:i/>
        </w:rPr>
        <w:t>Earth Surf. Dyn</w:t>
      </w:r>
      <w:r>
        <w:t xml:space="preserve">. </w:t>
      </w:r>
      <w:r w:rsidRPr="003E6EEF">
        <w:rPr>
          <w:b/>
        </w:rPr>
        <w:t>2016</w:t>
      </w:r>
      <w:r>
        <w:t xml:space="preserve">, </w:t>
      </w:r>
      <w:r w:rsidRPr="003E6EEF">
        <w:rPr>
          <w:i/>
        </w:rPr>
        <w:t>4</w:t>
      </w:r>
      <w:r>
        <w:t>, 359–389.</w:t>
      </w:r>
    </w:p>
    <w:p w14:paraId="7E48BF09" w14:textId="718554EC" w:rsidR="003B1BC0" w:rsidRDefault="003B1BC0" w:rsidP="003B1BC0">
      <w:pPr>
        <w:pStyle w:val="MDPI71References"/>
      </w:pPr>
      <w:r>
        <w:t xml:space="preserve">Smith, M. W.; Vericat, D. From experimental plots to experimental landscapes: Topography, erosion and deposition in sub-humid badlands from Structure-from-Motion photogrammetry. </w:t>
      </w:r>
      <w:r w:rsidRPr="003E6EEF">
        <w:rPr>
          <w:i/>
        </w:rPr>
        <w:t>Earth Surf. Process. Landforms</w:t>
      </w:r>
      <w:r>
        <w:t xml:space="preserve"> </w:t>
      </w:r>
      <w:r w:rsidRPr="003E6EEF">
        <w:rPr>
          <w:b/>
        </w:rPr>
        <w:t>2015</w:t>
      </w:r>
      <w:r>
        <w:t xml:space="preserve">, </w:t>
      </w:r>
      <w:r w:rsidRPr="003E6EEF">
        <w:rPr>
          <w:i/>
        </w:rPr>
        <w:t>40</w:t>
      </w:r>
      <w:r>
        <w:t>, 1656–1671.</w:t>
      </w:r>
    </w:p>
    <w:p w14:paraId="47D5AB50" w14:textId="1B4C2ABB" w:rsidR="003B1BC0" w:rsidRDefault="003B1BC0" w:rsidP="003B1BC0">
      <w:pPr>
        <w:pStyle w:val="MDPI71References"/>
        <w:rPr>
          <w:ins w:id="192" w:author="Richie" w:date="2017-04-15T15:10:00Z"/>
        </w:rPr>
      </w:pPr>
      <w:r>
        <w:t xml:space="preserve">Dandois, J. P.; Olano, M.; Ellis, E. C. Optimal altitude, overlap, and weather conditions for computer vision uav estimates of forest structure. </w:t>
      </w:r>
      <w:r w:rsidRPr="003E6EEF">
        <w:rPr>
          <w:i/>
        </w:rPr>
        <w:t>Remote Sens.</w:t>
      </w:r>
      <w:r>
        <w:t xml:space="preserve"> </w:t>
      </w:r>
      <w:r w:rsidRPr="003E6EEF">
        <w:rPr>
          <w:b/>
        </w:rPr>
        <w:t>2015</w:t>
      </w:r>
      <w:r>
        <w:t xml:space="preserve">, </w:t>
      </w:r>
      <w:r w:rsidRPr="003E6EEF">
        <w:rPr>
          <w:i/>
        </w:rPr>
        <w:t>7</w:t>
      </w:r>
      <w:r>
        <w:t>, 13895–13920.</w:t>
      </w:r>
    </w:p>
    <w:p w14:paraId="540FFB2F" w14:textId="79719A85" w:rsidR="00850B8B" w:rsidRDefault="00850B8B" w:rsidP="00A24263">
      <w:pPr>
        <w:pStyle w:val="MDPI71References"/>
      </w:pPr>
      <w:ins w:id="193" w:author="Richie" w:date="2017-04-15T15:11:00Z">
        <w:r>
          <w:t>Colomina, I., and P. Molina, 2014. Unmanned aerial systems for photogrammetry</w:t>
        </w:r>
        <w:r>
          <w:t xml:space="preserve"> </w:t>
        </w:r>
        <w:r>
          <w:t>and remote sensing: A review, ISPRS Journal of Photogrammetry and Remote</w:t>
        </w:r>
        <w:r>
          <w:t xml:space="preserve"> </w:t>
        </w:r>
        <w:r>
          <w:t>Sensing, 92:79–97.</w:t>
        </w:r>
      </w:ins>
    </w:p>
    <w:p w14:paraId="6B19FD64" w14:textId="6C09A6DF" w:rsidR="003B1BC0" w:rsidRDefault="003B1BC0" w:rsidP="003B1BC0">
      <w:pPr>
        <w:pStyle w:val="MDPI71References"/>
      </w:pPr>
      <w:r>
        <w:t xml:space="preserve">Micheletti, N.; Chandler, J. H.; Lane, S. N. Investigating the geomorphological potential of freely available and accessible structure-from-motion photogrammetry using a smartphone. </w:t>
      </w:r>
      <w:r w:rsidRPr="003E6EEF">
        <w:rPr>
          <w:i/>
        </w:rPr>
        <w:t>Earth Surf. Process.</w:t>
      </w:r>
      <w:r>
        <w:t xml:space="preserve"> Landforms </w:t>
      </w:r>
      <w:r w:rsidRPr="003E6EEF">
        <w:rPr>
          <w:b/>
        </w:rPr>
        <w:t>2015</w:t>
      </w:r>
      <w:r>
        <w:t xml:space="preserve">, </w:t>
      </w:r>
      <w:r w:rsidRPr="003E6EEF">
        <w:rPr>
          <w:i/>
        </w:rPr>
        <w:t>40</w:t>
      </w:r>
      <w:r>
        <w:t>, 473–486.</w:t>
      </w:r>
    </w:p>
    <w:p w14:paraId="5F1AE3A8" w14:textId="35FFD041" w:rsidR="003B1BC0" w:rsidRDefault="003B1BC0" w:rsidP="003B1BC0">
      <w:pPr>
        <w:pStyle w:val="MDPI71References"/>
        <w:rPr>
          <w:ins w:id="194" w:author="Richie" w:date="2017-04-15T15:12:00Z"/>
        </w:rPr>
      </w:pPr>
      <w:r>
        <w:t xml:space="preserve">Naumann, M.; Geist, M.; Bill, R.; Niemeyer, F.; Grenzdörffer, G. J. Accuracy Comparison of Digital Surface Models Created By Unmanned Aerial Systems Imagery and Terrestrial Laser Scanner. </w:t>
      </w:r>
      <w:r w:rsidRPr="003E6EEF">
        <w:rPr>
          <w:i/>
        </w:rPr>
        <w:t>Int. Arch. Photogramm. Remote Sens.</w:t>
      </w:r>
      <w:r>
        <w:t xml:space="preserve"> </w:t>
      </w:r>
      <w:r w:rsidRPr="003E6EEF">
        <w:rPr>
          <w:b/>
        </w:rPr>
        <w:t>2013</w:t>
      </w:r>
      <w:r>
        <w:t xml:space="preserve">, </w:t>
      </w:r>
      <w:r w:rsidRPr="003E6EEF">
        <w:rPr>
          <w:i/>
        </w:rPr>
        <w:t>XL</w:t>
      </w:r>
      <w:r>
        <w:t>, 4–6.</w:t>
      </w:r>
    </w:p>
    <w:p w14:paraId="31E51938" w14:textId="63084AE9" w:rsidR="00F83BFB" w:rsidRDefault="00F83BFB" w:rsidP="00F83BFB">
      <w:pPr>
        <w:pStyle w:val="MDPI71References"/>
      </w:pPr>
      <w:ins w:id="195" w:author="Richie" w:date="2017-04-15T15:12:00Z">
        <w:r w:rsidRPr="00F83BFB">
          <w:t>G Pajares. Overview and current status of remote sensing applications based on unmanned aerial vehicles (UAVs). Photogrammetric Engineering &amp; Remote Sensing 81 (4), 281-329</w:t>
        </w:r>
        <w:r>
          <w:t>.</w:t>
        </w:r>
      </w:ins>
    </w:p>
    <w:p w14:paraId="259C8777" w14:textId="7306F831" w:rsidR="003B1BC0" w:rsidRDefault="003B1BC0" w:rsidP="003B1BC0">
      <w:pPr>
        <w:pStyle w:val="MDPI71References"/>
      </w:pPr>
      <w:r>
        <w:t xml:space="preserve">Javernick, L.; Brasington, J.; Caruso, B. Modeling the topography of shallow braided rivers using Structure-from-Motion photogrammetry. </w:t>
      </w:r>
      <w:r w:rsidRPr="003E6EEF">
        <w:rPr>
          <w:i/>
        </w:rPr>
        <w:t>Geomorphology</w:t>
      </w:r>
      <w:r>
        <w:t xml:space="preserve"> </w:t>
      </w:r>
      <w:r w:rsidRPr="003E6EEF">
        <w:rPr>
          <w:b/>
        </w:rPr>
        <w:t>2014</w:t>
      </w:r>
      <w:r>
        <w:t xml:space="preserve">, </w:t>
      </w:r>
      <w:r w:rsidRPr="003E6EEF">
        <w:rPr>
          <w:i/>
        </w:rPr>
        <w:t>213</w:t>
      </w:r>
      <w:r>
        <w:t>, 166–182.</w:t>
      </w:r>
    </w:p>
    <w:p w14:paraId="01059522" w14:textId="0E5EB9D1" w:rsidR="003B1BC0" w:rsidRDefault="003B1BC0" w:rsidP="003B1BC0">
      <w:pPr>
        <w:pStyle w:val="MDPI71References"/>
      </w:pPr>
      <w:r>
        <w:t xml:space="preserve">Harwin, S.; Lucieer, A. Assessing the accuracy of georeferenced point clouds produced via multi-view stereopsis from Unmanned Aerial Vehicle (UAV) imagery. </w:t>
      </w:r>
      <w:r w:rsidRPr="003E6EEF">
        <w:rPr>
          <w:i/>
        </w:rPr>
        <w:t>Remote Sens.</w:t>
      </w:r>
      <w:r>
        <w:t xml:space="preserve"> </w:t>
      </w:r>
      <w:r w:rsidRPr="003E6EEF">
        <w:rPr>
          <w:b/>
        </w:rPr>
        <w:t>2012</w:t>
      </w:r>
      <w:r>
        <w:t xml:space="preserve">, </w:t>
      </w:r>
      <w:r w:rsidRPr="003E6EEF">
        <w:rPr>
          <w:i/>
        </w:rPr>
        <w:t>4</w:t>
      </w:r>
      <w:r>
        <w:t>, 1573–1599.</w:t>
      </w:r>
    </w:p>
    <w:p w14:paraId="4E36F5F8" w14:textId="754AA7A4" w:rsidR="003B1BC0" w:rsidRDefault="003B1BC0" w:rsidP="003B1BC0">
      <w:pPr>
        <w:pStyle w:val="MDPI71References"/>
      </w:pPr>
      <w:r>
        <w:t xml:space="preserve">James, M. R.; Robson, S. Mitigating systematic error in topographic models derived from UAV and ground-based image networks. </w:t>
      </w:r>
      <w:r w:rsidRPr="003E6EEF">
        <w:rPr>
          <w:i/>
        </w:rPr>
        <w:t>Earth Surf. Process. Landforms</w:t>
      </w:r>
      <w:r>
        <w:t xml:space="preserve"> </w:t>
      </w:r>
      <w:r w:rsidRPr="003E6EEF">
        <w:rPr>
          <w:b/>
        </w:rPr>
        <w:t>2014</w:t>
      </w:r>
      <w:r>
        <w:t xml:space="preserve">, </w:t>
      </w:r>
      <w:r w:rsidRPr="003E6EEF">
        <w:rPr>
          <w:i/>
        </w:rPr>
        <w:t>39</w:t>
      </w:r>
      <w:r>
        <w:t>, 1413–1420.</w:t>
      </w:r>
    </w:p>
    <w:p w14:paraId="2D8702EA" w14:textId="51CF2DD5" w:rsidR="003B1BC0" w:rsidRDefault="003B1BC0" w:rsidP="003B1BC0">
      <w:pPr>
        <w:pStyle w:val="MDPI71References"/>
      </w:pPr>
      <w:r>
        <w:t xml:space="preserve">Seitz, S. M.; Curless, B.; Diebel, J.; Scharstein, D.; Szeliski, R. A comparison and evaluation of multi-view stereo reconstruction algorithms. </w:t>
      </w:r>
      <w:r w:rsidRPr="003E6EEF">
        <w:rPr>
          <w:i/>
        </w:rPr>
        <w:t>Proc. IEEE Conf. Comput. Vis. Pattern Recognit.</w:t>
      </w:r>
      <w:r>
        <w:t xml:space="preserve"> </w:t>
      </w:r>
      <w:r w:rsidRPr="003E6EEF">
        <w:rPr>
          <w:b/>
        </w:rPr>
        <w:t>2006</w:t>
      </w:r>
      <w:r>
        <w:t xml:space="preserve">, </w:t>
      </w:r>
      <w:r w:rsidRPr="003E6EEF">
        <w:rPr>
          <w:i/>
        </w:rPr>
        <w:t>1</w:t>
      </w:r>
      <w:r>
        <w:t>, 519–528.</w:t>
      </w:r>
    </w:p>
    <w:p w14:paraId="2F878574" w14:textId="3715EB95" w:rsidR="003B1BC0" w:rsidRDefault="003B1BC0" w:rsidP="003B1BC0">
      <w:pPr>
        <w:pStyle w:val="MDPI71References"/>
      </w:pPr>
      <w:r>
        <w:t xml:space="preserve">Jensen, R.; Dahl, A.; Vogiatzis, G.; Tola, E.; Aanaes, H. Large scale multi-view stereopsis evaluation. </w:t>
      </w:r>
      <w:r w:rsidRPr="003E6EEF">
        <w:rPr>
          <w:i/>
        </w:rPr>
        <w:t xml:space="preserve">Proc. IEEE Comput. Soc. Conf. Comput. Vis. Pattern Recognit. </w:t>
      </w:r>
      <w:r w:rsidRPr="003E6EEF">
        <w:rPr>
          <w:b/>
        </w:rPr>
        <w:t>2014</w:t>
      </w:r>
      <w:r>
        <w:t>, 406–413.</w:t>
      </w:r>
    </w:p>
    <w:p w14:paraId="7D1780B0" w14:textId="01E86C3E" w:rsidR="003B1BC0" w:rsidRDefault="003B1BC0" w:rsidP="003B1BC0">
      <w:pPr>
        <w:pStyle w:val="MDPI71References"/>
      </w:pPr>
      <w:r>
        <w:t xml:space="preserve">Espositoa, S.; Fallavollitaa, P.; Wahbehb, W.; Nardinocchic, C.; Balsia, M. Performance evaluation of UAV photogrammetric 3D reconstruction. </w:t>
      </w:r>
      <w:r w:rsidRPr="003E6EEF">
        <w:rPr>
          <w:i/>
        </w:rPr>
        <w:t>Geoscience and Remote Sensing Symposium</w:t>
      </w:r>
      <w:r w:rsidR="00087207" w:rsidRPr="003E6EEF">
        <w:rPr>
          <w:i/>
        </w:rPr>
        <w:t xml:space="preserve"> (IGARSS), 2014 IEE International</w:t>
      </w:r>
      <w:r>
        <w:t xml:space="preserve">, </w:t>
      </w:r>
      <w:r w:rsidRPr="003E6EEF">
        <w:rPr>
          <w:b/>
        </w:rPr>
        <w:t>2014</w:t>
      </w:r>
      <w:r>
        <w:t>; pp. 4788–4791.</w:t>
      </w:r>
    </w:p>
    <w:p w14:paraId="09B0E012" w14:textId="443BFADB" w:rsidR="003B1BC0" w:rsidRDefault="003B1BC0" w:rsidP="003B1BC0">
      <w:pPr>
        <w:pStyle w:val="MDPI71References"/>
      </w:pPr>
      <w:r>
        <w:t xml:space="preserve">Hugenholtz, C. H.; Whitehead, K.; Brown, O. W.; Barchyn, T. E.; Moorman, B. J.; LeClair, A.; Riddell, K.; Hamilton, T. Geomorphological mapping with a small unmanned aircraft system (sUAS): Feature detection and accuracy assessment of a photogrammetrically-derived digital terrain model. </w:t>
      </w:r>
      <w:r w:rsidRPr="003E6EEF">
        <w:rPr>
          <w:i/>
        </w:rPr>
        <w:t>Geomorphology</w:t>
      </w:r>
      <w:r>
        <w:t xml:space="preserve"> </w:t>
      </w:r>
      <w:r w:rsidRPr="003E6EEF">
        <w:rPr>
          <w:b/>
        </w:rPr>
        <w:t>2013</w:t>
      </w:r>
      <w:r>
        <w:t xml:space="preserve">, </w:t>
      </w:r>
      <w:r w:rsidRPr="003E6EEF">
        <w:rPr>
          <w:i/>
        </w:rPr>
        <w:t>194</w:t>
      </w:r>
      <w:r>
        <w:t>, 16–24.</w:t>
      </w:r>
    </w:p>
    <w:p w14:paraId="6190B707" w14:textId="1FF2051D" w:rsidR="003B1BC0" w:rsidRDefault="003B1BC0" w:rsidP="003E6EEF">
      <w:pPr>
        <w:pStyle w:val="MDPI71References"/>
      </w:pPr>
      <w:r>
        <w:t xml:space="preserve">Angel, E. </w:t>
      </w:r>
      <w:r w:rsidRPr="003E6EEF">
        <w:rPr>
          <w:i/>
        </w:rPr>
        <w:t>Interactive Computer Graphics</w:t>
      </w:r>
      <w:r>
        <w:t xml:space="preserve">; </w:t>
      </w:r>
      <w:r w:rsidR="003E6EEF" w:rsidRPr="003E6EEF">
        <w:t>Addison-Wesley Longman, Inc.</w:t>
      </w:r>
      <w:r w:rsidR="003E6EEF">
        <w:t>: Boston, MA, USA.</w:t>
      </w:r>
      <w:r w:rsidR="003E6EEF" w:rsidRPr="003E6EEF">
        <w:t xml:space="preserve"> </w:t>
      </w:r>
      <w:r w:rsidRPr="003E6EEF">
        <w:rPr>
          <w:b/>
        </w:rPr>
        <w:t>2007</w:t>
      </w:r>
      <w:r>
        <w:t>.</w:t>
      </w:r>
    </w:p>
    <w:p w14:paraId="07CA72FE" w14:textId="61921CB0" w:rsidR="003B1BC0" w:rsidRDefault="003B1BC0" w:rsidP="003B1BC0">
      <w:pPr>
        <w:pStyle w:val="MDPI71References"/>
      </w:pPr>
      <w:r>
        <w:t xml:space="preserve">Cunningham, </w:t>
      </w:r>
      <w:r w:rsidR="00243867">
        <w:t>S</w:t>
      </w:r>
      <w:r>
        <w:t xml:space="preserve">. </w:t>
      </w:r>
      <w:r w:rsidR="00243867">
        <w:t>Bailey, M</w:t>
      </w:r>
      <w:r>
        <w:t xml:space="preserve">. </w:t>
      </w:r>
      <w:r w:rsidRPr="003E6EEF">
        <w:rPr>
          <w:i/>
        </w:rPr>
        <w:t>Graphics Shaders</w:t>
      </w:r>
      <w:r w:rsidR="00243867" w:rsidRPr="003E6EEF">
        <w:rPr>
          <w:i/>
        </w:rPr>
        <w:t>: Theory and Practice</w:t>
      </w:r>
      <w:r>
        <w:t xml:space="preserve">; </w:t>
      </w:r>
      <w:r w:rsidR="00243867" w:rsidRPr="003E6EEF">
        <w:t>CRC Press: Boca Raton, FL, USA.</w:t>
      </w:r>
      <w:r w:rsidR="00243867">
        <w:rPr>
          <w:b/>
        </w:rPr>
        <w:t xml:space="preserve"> </w:t>
      </w:r>
      <w:r w:rsidRPr="003E6EEF">
        <w:rPr>
          <w:b/>
        </w:rPr>
        <w:t>2016</w:t>
      </w:r>
      <w:r>
        <w:t>.</w:t>
      </w:r>
    </w:p>
    <w:p w14:paraId="7CAA3FE1" w14:textId="1BC9E63E" w:rsidR="003B1BC0" w:rsidRDefault="003B1BC0" w:rsidP="003B1BC0">
      <w:pPr>
        <w:pStyle w:val="MDPI71References"/>
      </w:pPr>
      <w:r>
        <w:t xml:space="preserve">Martin, R.; Rojas, I.; Franke, K.; Hedengren, J. Evolutionary View Planning for Optimized UAV Terrain Modeling in a Simulated Environment. </w:t>
      </w:r>
      <w:r w:rsidRPr="003E6EEF">
        <w:rPr>
          <w:i/>
        </w:rPr>
        <w:t xml:space="preserve">Remote Sens. </w:t>
      </w:r>
      <w:r w:rsidRPr="003E6EEF">
        <w:rPr>
          <w:b/>
        </w:rPr>
        <w:t>2015</w:t>
      </w:r>
      <w:r>
        <w:t xml:space="preserve">, </w:t>
      </w:r>
      <w:r w:rsidRPr="003E6EEF">
        <w:rPr>
          <w:i/>
        </w:rPr>
        <w:t>8</w:t>
      </w:r>
      <w:r>
        <w:t>, 26.</w:t>
      </w:r>
    </w:p>
    <w:p w14:paraId="2A619120" w14:textId="5655130E" w:rsidR="003B1BC0" w:rsidRDefault="003B1BC0" w:rsidP="003B1BC0">
      <w:pPr>
        <w:pStyle w:val="MDPI71References"/>
      </w:pPr>
      <w:r>
        <w:t xml:space="preserve">Salvaggio, K. N.; Salvaggio, C. Automated identification of voids in three-dimensional point clouds. </w:t>
      </w:r>
      <w:r w:rsidR="00243867" w:rsidRPr="003E6EEF">
        <w:rPr>
          <w:i/>
        </w:rPr>
        <w:t>SPIE Optical Engineering + Applications</w:t>
      </w:r>
      <w:r w:rsidR="00243867">
        <w:t xml:space="preserve"> </w:t>
      </w:r>
      <w:r w:rsidRPr="003E6EEF">
        <w:rPr>
          <w:b/>
        </w:rPr>
        <w:t>2013</w:t>
      </w:r>
      <w:r>
        <w:t>, 88660H-88660H.</w:t>
      </w:r>
    </w:p>
    <w:p w14:paraId="7C095229" w14:textId="05F81BB7" w:rsidR="003B1BC0" w:rsidRDefault="003B1BC0" w:rsidP="003B1BC0">
      <w:pPr>
        <w:pStyle w:val="MDPI71References"/>
      </w:pPr>
      <w:r>
        <w:lastRenderedPageBreak/>
        <w:t xml:space="preserve">Nilosek, D.; Walvoord, D. J.; Salvaggio, C. Assessing geoaccuracy of structure from motion point clouds from long-range image collections. </w:t>
      </w:r>
      <w:r w:rsidRPr="003E6EEF">
        <w:rPr>
          <w:i/>
        </w:rPr>
        <w:t>Opt. Eng.</w:t>
      </w:r>
      <w:r>
        <w:t xml:space="preserve"> </w:t>
      </w:r>
      <w:r w:rsidRPr="003E6EEF">
        <w:rPr>
          <w:b/>
        </w:rPr>
        <w:t>2014</w:t>
      </w:r>
      <w:r>
        <w:t xml:space="preserve">, </w:t>
      </w:r>
      <w:r w:rsidRPr="003E6EEF">
        <w:rPr>
          <w:i/>
        </w:rPr>
        <w:t>53</w:t>
      </w:r>
      <w:r>
        <w:t>, 113112</w:t>
      </w:r>
      <w:r w:rsidR="00243867">
        <w:t>-113112</w:t>
      </w:r>
      <w:r>
        <w:t>.</w:t>
      </w:r>
    </w:p>
    <w:p w14:paraId="0CA1F16C" w14:textId="5E5CA587" w:rsidR="003B1BC0" w:rsidRDefault="003B1BC0" w:rsidP="003B1BC0">
      <w:pPr>
        <w:pStyle w:val="MDPI71References"/>
      </w:pPr>
      <w:r>
        <w:t>Blender</w:t>
      </w:r>
      <w:r w:rsidR="003E6EEF">
        <w:t xml:space="preserve"> Documentation: </w:t>
      </w:r>
      <w:r>
        <w:t xml:space="preserve"> Anti-Aliasing</w:t>
      </w:r>
      <w:r w:rsidR="003E6EEF">
        <w:t xml:space="preserve">. Available online: </w:t>
      </w:r>
      <w:r>
        <w:t xml:space="preserve"> https://docs.blender.org/manual/ko/dev/render/blender_render/settings/antialiasing.html (accessed </w:t>
      </w:r>
      <w:r w:rsidR="003E6EEF">
        <w:t xml:space="preserve">3 </w:t>
      </w:r>
      <w:r>
        <w:t>Apr 2017).</w:t>
      </w:r>
    </w:p>
    <w:p w14:paraId="3BB77FE5" w14:textId="36E561B3" w:rsidR="003B1BC0" w:rsidRDefault="003E6EEF" w:rsidP="003B1BC0">
      <w:pPr>
        <w:pStyle w:val="MDPI71References"/>
      </w:pPr>
      <w:r>
        <w:t xml:space="preserve">AgiSoft, LLC. </w:t>
      </w:r>
      <w:r w:rsidR="003B1BC0">
        <w:t>Agisoft Photoscan Pro (1.2.6).</w:t>
      </w:r>
      <w:r>
        <w:t xml:space="preserve"> </w:t>
      </w:r>
      <w:r w:rsidRPr="003E6EEF">
        <w:rPr>
          <w:b/>
        </w:rPr>
        <w:t>2016</w:t>
      </w:r>
    </w:p>
    <w:p w14:paraId="09B24EDC" w14:textId="7BB0079C" w:rsidR="003B1BC0" w:rsidRDefault="003E6EEF" w:rsidP="003B1BC0">
      <w:pPr>
        <w:pStyle w:val="MDPI71References"/>
      </w:pPr>
      <w:r>
        <w:t xml:space="preserve">AgiSoft, LLC. </w:t>
      </w:r>
      <w:r w:rsidR="003B1BC0">
        <w:t>Agisoft PhotoScan User Manual</w:t>
      </w:r>
      <w:r w:rsidR="003B1BC0">
        <w:rPr>
          <w:rFonts w:ascii="Times New Roman" w:hAnsi="Times New Roman"/>
        </w:rPr>
        <w:t> </w:t>
      </w:r>
      <w:r w:rsidR="003B1BC0">
        <w:t>: Professional Edition, Version 1.2</w:t>
      </w:r>
      <w:r>
        <w:t xml:space="preserve">. Available online: </w:t>
      </w:r>
      <w:hyperlink r:id="rId19" w:history="1">
        <w:r w:rsidRPr="00A348F7">
          <w:rPr>
            <w:rStyle w:val="Hyperlink"/>
          </w:rPr>
          <w:t>http://www.agisoft.com/downloads/user-manuals/</w:t>
        </w:r>
      </w:hyperlink>
      <w:r w:rsidR="003B1BC0">
        <w:t>.</w:t>
      </w:r>
      <w:r>
        <w:t xml:space="preserve"> (accessed 1 Jan 2017)</w:t>
      </w:r>
    </w:p>
    <w:p w14:paraId="1887F929" w14:textId="2B20D8FE" w:rsidR="003B1BC0" w:rsidRDefault="003B1BC0" w:rsidP="003B1BC0">
      <w:pPr>
        <w:pStyle w:val="MDPI71References"/>
      </w:pPr>
      <w:r>
        <w:t xml:space="preserve">Land Information New Zealand (LINZ) http://www.linz.govt.nz/topography/aerial-images/nztm-geo/bj36 (accessed Jan 1, </w:t>
      </w:r>
      <w:r w:rsidR="003E6EEF">
        <w:t>2017</w:t>
      </w:r>
      <w:r>
        <w:t>).</w:t>
      </w:r>
    </w:p>
    <w:p w14:paraId="336E45F4" w14:textId="509B6B1A" w:rsidR="003B1BC0" w:rsidRDefault="003B1BC0" w:rsidP="003B1BC0">
      <w:pPr>
        <w:pStyle w:val="MDPI71References"/>
      </w:pPr>
      <w:r>
        <w:t xml:space="preserve">Brown, D. Decentering Distortion of Lenses. </w:t>
      </w:r>
      <w:r w:rsidRPr="003E6EEF">
        <w:rPr>
          <w:i/>
        </w:rPr>
        <w:t>Photom. Eng.</w:t>
      </w:r>
      <w:r>
        <w:t xml:space="preserve"> </w:t>
      </w:r>
      <w:r w:rsidRPr="003E6EEF">
        <w:rPr>
          <w:b/>
        </w:rPr>
        <w:t>1966</w:t>
      </w:r>
      <w:r>
        <w:t xml:space="preserve">, </w:t>
      </w:r>
      <w:r w:rsidRPr="003E6EEF">
        <w:rPr>
          <w:i/>
        </w:rPr>
        <w:t>32</w:t>
      </w:r>
      <w:r>
        <w:t>, 444–462.</w:t>
      </w:r>
    </w:p>
    <w:p w14:paraId="287E73FD" w14:textId="7EE04DC4" w:rsidR="003B1BC0" w:rsidRDefault="003B1BC0" w:rsidP="003B1BC0">
      <w:pPr>
        <w:pStyle w:val="MDPI71References"/>
      </w:pPr>
      <w:r>
        <w:t xml:space="preserve">CloudCompare (version 2.8) </w:t>
      </w:r>
      <w:r w:rsidR="003E6EEF">
        <w:t xml:space="preserve">Available online: </w:t>
      </w:r>
      <w:r>
        <w:t xml:space="preserve">http://www.cloudcompare.org/ (accessed </w:t>
      </w:r>
      <w:r w:rsidR="003E6EEF">
        <w:t>1 Jan</w:t>
      </w:r>
      <w:r>
        <w:t xml:space="preserve"> 2017).</w:t>
      </w:r>
    </w:p>
    <w:p w14:paraId="47C92D60" w14:textId="77777777" w:rsidR="00A01504" w:rsidRPr="00706F48" w:rsidRDefault="00974AFA" w:rsidP="00974AFA">
      <w:pPr>
        <w:adjustRightInd w:val="0"/>
        <w:snapToGrid w:val="0"/>
        <w:spacing w:before="240" w:line="260" w:lineRule="atLeast"/>
        <w:rPr>
          <w:rFonts w:eastAsiaTheme="minorEastAsia"/>
        </w:rPr>
      </w:pPr>
      <w:r w:rsidRPr="00706F48">
        <w:rPr>
          <w:rFonts w:ascii="Palatino Linotype" w:hAnsi="Palatino Linotype"/>
          <w:noProof/>
          <w:snapToGrid w:val="0"/>
          <w:sz w:val="18"/>
          <w:szCs w:val="18"/>
        </w:rPr>
        <w:drawing>
          <wp:anchor distT="0" distB="0" distL="114300" distR="114300" simplePos="0" relativeHeight="251659264" behindDoc="1" locked="0" layoutInCell="1" allowOverlap="1" wp14:anchorId="3A2B8DD0" wp14:editId="33EC47B2">
            <wp:simplePos x="0" y="0"/>
            <wp:positionH relativeFrom="margin">
              <wp:align>left</wp:align>
            </wp:positionH>
            <wp:positionV relativeFrom="paragraph">
              <wp:posOffset>206187</wp:posOffset>
            </wp:positionV>
            <wp:extent cx="1000800" cy="360000"/>
            <wp:effectExtent l="0" t="0" r="0" b="2540"/>
            <wp:wrapTight wrapText="bothSides">
              <wp:wrapPolygon edited="0">
                <wp:start x="0" y="0"/>
                <wp:lineTo x="0" y="20608"/>
                <wp:lineTo x="20970" y="20608"/>
                <wp:lineTo x="20970" y="0"/>
                <wp:lineTo x="0" y="0"/>
              </wp:wrapPolygon>
            </wp:wrapTight>
            <wp:docPr id="4"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layout\new template June 2014\figures\CC-BY logo original v1.wm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0" r="1488"/>
                    <a:stretch/>
                  </pic:blipFill>
                  <pic:spPr bwMode="auto">
                    <a:xfrm>
                      <a:off x="0" y="0"/>
                      <a:ext cx="1000800" cy="360000"/>
                    </a:xfrm>
                    <a:prstGeom prst="rect">
                      <a:avLst/>
                    </a:prstGeom>
                    <a:noFill/>
                    <a:ln>
                      <a:noFill/>
                    </a:ln>
                    <a:extLst>
                      <a:ext uri="{53640926-AAD7-44D8-BBD7-CCE9431645EC}">
                        <a14:shadowObscured xmlns:a14="http://schemas.microsoft.com/office/drawing/2010/main"/>
                      </a:ext>
                    </a:extLst>
                  </pic:spPr>
                </pic:pic>
              </a:graphicData>
            </a:graphic>
          </wp:anchor>
        </w:drawing>
      </w:r>
      <w:r w:rsidRPr="00706F48">
        <w:rPr>
          <w:rFonts w:ascii="Palatino Linotype" w:hAnsi="Palatino Linotype"/>
          <w:snapToGrid w:val="0"/>
          <w:sz w:val="18"/>
          <w:szCs w:val="18"/>
          <w:lang w:bidi="en-US"/>
        </w:rPr>
        <w:t xml:space="preserve">© </w:t>
      </w:r>
      <w:r w:rsidR="00377130">
        <w:rPr>
          <w:rFonts w:ascii="Palatino Linotype" w:hAnsi="Palatino Linotype"/>
          <w:snapToGrid w:val="0"/>
          <w:sz w:val="18"/>
          <w:szCs w:val="18"/>
          <w:lang w:bidi="en-US"/>
        </w:rPr>
        <w:t>2017</w:t>
      </w:r>
      <w:r w:rsidRPr="00706F48">
        <w:rPr>
          <w:rFonts w:ascii="Palatino Linotype" w:hAnsi="Palatino Linotype"/>
          <w:snapToGrid w:val="0"/>
          <w:sz w:val="18"/>
          <w:szCs w:val="18"/>
          <w:lang w:bidi="en-US"/>
        </w:rPr>
        <w:t xml:space="preserve"> by the authors. Submitted for possible open access publication under the </w:t>
      </w:r>
      <w:r w:rsidRPr="00706F48">
        <w:rPr>
          <w:rFonts w:ascii="Palatino Linotype" w:hAnsi="Palatino Linotype"/>
          <w:snapToGrid w:val="0"/>
          <w:sz w:val="18"/>
          <w:szCs w:val="18"/>
          <w:lang w:bidi="en-US"/>
        </w:rPr>
        <w:br/>
        <w:t>terms and conditions of the Creative Commons Attribution (</w:t>
      </w:r>
      <w:r w:rsidR="003B5E8D">
        <w:rPr>
          <w:rFonts w:ascii="Palatino Linotype" w:hAnsi="Palatino Linotype"/>
          <w:snapToGrid w:val="0"/>
          <w:sz w:val="18"/>
          <w:szCs w:val="18"/>
          <w:lang w:bidi="en-US"/>
        </w:rPr>
        <w:t>CC BY</w:t>
      </w:r>
      <w:r w:rsidRPr="00706F48">
        <w:rPr>
          <w:rFonts w:ascii="Palatino Linotype" w:hAnsi="Palatino Linotype"/>
          <w:snapToGrid w:val="0"/>
          <w:sz w:val="18"/>
          <w:szCs w:val="18"/>
          <w:lang w:bidi="en-US"/>
        </w:rPr>
        <w:t>) license (http://creativecommons.org/licenses/by/4.0/).</w:t>
      </w:r>
      <w:bookmarkEnd w:id="191"/>
    </w:p>
    <w:sectPr w:rsidR="00A01504" w:rsidRPr="00706F48" w:rsidSect="00BA2DE7">
      <w:headerReference w:type="even" r:id="rId21"/>
      <w:headerReference w:type="default" r:id="rId22"/>
      <w:footerReference w:type="default" r:id="rId23"/>
      <w:headerReference w:type="first" r:id="rId24"/>
      <w:footerReference w:type="first" r:id="rId25"/>
      <w:type w:val="continuous"/>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616D3" w14:textId="77777777" w:rsidR="000A57BC" w:rsidRDefault="000A57BC" w:rsidP="00C1340D">
      <w:r>
        <w:separator/>
      </w:r>
    </w:p>
  </w:endnote>
  <w:endnote w:type="continuationSeparator" w:id="0">
    <w:p w14:paraId="10497143" w14:textId="77777777" w:rsidR="000A57BC" w:rsidRDefault="000A57BC" w:rsidP="00C1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nion Pro">
    <w:altName w:val="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58179" w14:textId="77777777" w:rsidR="00425BA0" w:rsidRPr="009409DB" w:rsidRDefault="00425BA0" w:rsidP="009409D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17389558"/>
      <w:docPartObj>
        <w:docPartGallery w:val="Page Numbers (Top of Page)"/>
        <w:docPartUnique/>
      </w:docPartObj>
    </w:sdtPr>
    <w:sdtEndPr>
      <w:rPr>
        <w:i w:val="0"/>
      </w:rPr>
    </w:sdtEndPr>
    <w:sdtContent>
      <w:p w14:paraId="48F1D23D" w14:textId="77777777" w:rsidR="00425BA0" w:rsidRPr="008B308E" w:rsidRDefault="00425BA0" w:rsidP="00391035">
        <w:pPr>
          <w:pStyle w:val="MDPIfooterfirstpage"/>
          <w:rPr>
            <w:lang w:val="fr-CH"/>
          </w:rPr>
        </w:pPr>
        <w:r w:rsidRPr="001A6ACD">
          <w:rPr>
            <w:i/>
            <w:szCs w:val="16"/>
            <w:lang w:val="fr-CH"/>
          </w:rPr>
          <w:t>Remote Sens.</w:t>
        </w:r>
        <w:r w:rsidRPr="001A6ACD">
          <w:rPr>
            <w:szCs w:val="16"/>
            <w:lang w:val="fr-CH"/>
          </w:rPr>
          <w:t xml:space="preserve"> </w:t>
        </w:r>
        <w:r w:rsidRPr="001A6ACD">
          <w:rPr>
            <w:b/>
            <w:szCs w:val="16"/>
            <w:lang w:val="fr-CH"/>
          </w:rPr>
          <w:t>201</w:t>
        </w:r>
        <w:r>
          <w:rPr>
            <w:rFonts w:eastAsia="SimSun"/>
            <w:b/>
            <w:szCs w:val="16"/>
            <w:lang w:val="fr-CH" w:eastAsia="zh-CN"/>
          </w:rPr>
          <w:t>7</w:t>
        </w:r>
        <w:r w:rsidRPr="001A6ACD">
          <w:rPr>
            <w:szCs w:val="16"/>
            <w:lang w:val="fr-CH"/>
          </w:rPr>
          <w:t xml:space="preserve">, </w:t>
        </w:r>
        <w:r>
          <w:rPr>
            <w:rFonts w:eastAsia="SimSun"/>
            <w:i/>
            <w:szCs w:val="16"/>
            <w:lang w:val="fr-CH" w:eastAsia="zh-CN"/>
          </w:rPr>
          <w:t>9</w:t>
        </w:r>
        <w:r w:rsidRPr="001A6ACD">
          <w:rPr>
            <w:szCs w:val="16"/>
            <w:lang w:val="fr-CH"/>
          </w:rPr>
          <w:t>,</w:t>
        </w:r>
        <w:r w:rsidRPr="00FB75B2">
          <w:rPr>
            <w:iCs/>
            <w:szCs w:val="16"/>
          </w:rPr>
          <w:t xml:space="preserve"> </w:t>
        </w:r>
        <w:r>
          <w:rPr>
            <w:lang w:val="fr-CH"/>
          </w:rPr>
          <w:t>x</w:t>
        </w:r>
        <w:r w:rsidRPr="008B308E">
          <w:rPr>
            <w:lang w:val="fr-CH"/>
          </w:rPr>
          <w:t>; doi:</w:t>
        </w:r>
        <w:r w:rsidRPr="005F2DE1">
          <w:rPr>
            <w:szCs w:val="16"/>
            <w:lang w:val="en-GB"/>
          </w:rPr>
          <w:t xml:space="preserve"> </w:t>
        </w:r>
        <w:r>
          <w:rPr>
            <w:szCs w:val="16"/>
            <w:lang w:val="en-GB"/>
          </w:rPr>
          <w:t xml:space="preserve">FOR PEER REVIEW </w:t>
        </w:r>
        <w:r w:rsidRPr="008B308E">
          <w:rPr>
            <w:lang w:val="fr-CH"/>
          </w:rPr>
          <w:tab/>
          <w:t>www.mdpi.com/journal/</w:t>
        </w:r>
        <w:r w:rsidRPr="00BC5ABD">
          <w:t>remotesensing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36E08" w14:textId="77777777" w:rsidR="000A57BC" w:rsidRDefault="000A57BC" w:rsidP="00C1340D">
      <w:r>
        <w:separator/>
      </w:r>
    </w:p>
  </w:footnote>
  <w:footnote w:type="continuationSeparator" w:id="0">
    <w:p w14:paraId="37D0EED3" w14:textId="77777777" w:rsidR="000A57BC" w:rsidRDefault="000A57BC" w:rsidP="00C1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5EEB1" w14:textId="77777777" w:rsidR="00425BA0" w:rsidRDefault="00425BA0" w:rsidP="00225F3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EE75B" w14:textId="3A9B59C9" w:rsidR="00425BA0" w:rsidRPr="00BA2DE7" w:rsidRDefault="00425BA0" w:rsidP="00BA2DE7">
    <w:pPr>
      <w:adjustRightInd w:val="0"/>
      <w:snapToGrid w:val="0"/>
      <w:spacing w:after="240" w:line="240" w:lineRule="auto"/>
      <w:rPr>
        <w:rFonts w:ascii="Palatino Linotype" w:hAnsi="Palatino Linotype"/>
        <w:sz w:val="16"/>
      </w:rPr>
    </w:pPr>
    <w:r>
      <w:rPr>
        <w:rFonts w:ascii="Palatino Linotype" w:hAnsi="Palatino Linotype"/>
        <w:i/>
        <w:sz w:val="16"/>
      </w:rPr>
      <w:t xml:space="preserve">Remote Sens. </w:t>
    </w:r>
    <w:r>
      <w:rPr>
        <w:rFonts w:ascii="Palatino Linotype" w:hAnsi="Palatino Linotype"/>
        <w:b/>
        <w:sz w:val="16"/>
      </w:rPr>
      <w:t>2017</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ml:space="preserve">, x FOR PEER REVIEW </w:t>
    </w:r>
    <w:r>
      <w:rPr>
        <w:rFonts w:ascii="Palatino Linotype" w:hAnsi="Palatino Linotype"/>
        <w:sz w:val="16"/>
      </w:rPr>
      <w:ptab w:relativeTo="margin" w:alignment="right" w:leader="none"/>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542C24">
      <w:rPr>
        <w:rFonts w:ascii="Palatino Linotype" w:hAnsi="Palatino Linotype"/>
        <w:noProof/>
        <w:sz w:val="16"/>
      </w:rPr>
      <w:t>21</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542C24">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C607F" w14:textId="77777777" w:rsidR="00425BA0" w:rsidRDefault="00425BA0" w:rsidP="008810B3">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3D692C21" wp14:editId="06CEC236">
              <wp:simplePos x="0" y="0"/>
              <wp:positionH relativeFrom="rightMargin">
                <wp:posOffset>-558165</wp:posOffset>
              </wp:positionH>
              <wp:positionV relativeFrom="paragraph">
                <wp:posOffset>0</wp:posOffset>
              </wp:positionV>
              <wp:extent cx="571500"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709295"/>
                      </a:xfrm>
                      <a:prstGeom prst="rect">
                        <a:avLst/>
                      </a:prstGeom>
                      <a:solidFill>
                        <a:srgbClr val="FFFFFF"/>
                      </a:solidFill>
                      <a:ln w="9525">
                        <a:noFill/>
                        <a:miter lim="800000"/>
                        <a:headEnd/>
                        <a:tailEnd/>
                      </a:ln>
                    </wps:spPr>
                    <wps:txbx>
                      <w:txbxContent>
                        <w:p w14:paraId="30B54389" w14:textId="77777777" w:rsidR="00425BA0" w:rsidRDefault="00425BA0"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2C21" id="_x0000_t202" coordsize="21600,21600" o:spt="202" path="m,l,21600r21600,l21600,xe">
              <v:stroke joinstyle="miter"/>
              <v:path gradientshapeok="t" o:connecttype="rect"/>
            </v:shapetype>
            <v:shape id="Text Box 2" o:spid="_x0000_s1026" type="#_x0000_t202" style="position:absolute;margin-left:-43.95pt;margin-top:0;width:45pt;height:55.85pt;z-index:-251658752;visibility:visible;mso-wrap-style:non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" stroked="f">
              <v:textbox inset="0,0,0,0">
                <w:txbxContent>
                  <w:p w14:paraId="30B54389" w14:textId="77777777" w:rsidR="00161DC5" w:rsidRDefault="00161DC5" w:rsidP="0020669E">
                    <w:pPr>
                      <w:pStyle w:val="MDPIheaderjournallogo"/>
                      <w:jc w:val="center"/>
                      <w:textboxTightWrap w:val="allLines"/>
                      <w:rPr>
                        <w:i w:val="0"/>
                        <w:szCs w:val="16"/>
                      </w:rPr>
                    </w:pPr>
                    <w:r w:rsidRPr="002E6808">
                      <w:rPr>
                        <w:i w:val="0"/>
                        <w:noProof/>
                        <w:szCs w:val="16"/>
                        <w:lang w:eastAsia="en-US"/>
                      </w:rPr>
                      <w:drawing>
                        <wp:inline distT="0" distB="0" distL="0" distR="0" wp14:anchorId="0A70805E" wp14:editId="18F954B7">
                          <wp:extent cx="546216" cy="360000"/>
                          <wp:effectExtent l="19050" t="0" r="6234"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216" cy="360000"/>
                                  </a:xfrm>
                                  <a:prstGeom prst="rect">
                                    <a:avLst/>
                                  </a:prstGeom>
                                  <a:noFill/>
                                  <a:ln>
                                    <a:noFill/>
                                  </a:ln>
                                </pic:spPr>
                              </pic:pic>
                            </a:graphicData>
                          </a:graphic>
                        </wp:inline>
                      </w:drawing>
                    </w:r>
                  </w:p>
                </w:txbxContent>
              </v:textbox>
              <w10:wrap anchorx="margin"/>
            </v:shape>
          </w:pict>
        </mc:Fallback>
      </mc:AlternateContent>
    </w:r>
    <w:r>
      <w:rPr>
        <w:noProof/>
        <w:lang w:eastAsia="en-US"/>
      </w:rPr>
      <w:drawing>
        <wp:inline distT="0" distB="0" distL="0" distR="0" wp14:anchorId="44FD4B63" wp14:editId="4441F087">
          <wp:extent cx="2286000" cy="429895"/>
          <wp:effectExtent l="0" t="0" r="0" b="8255"/>
          <wp:docPr id="6"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AppData\Local\Temp\HZ$D.661.3546\remotesensing-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86000" cy="4298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927E06"/>
    <w:lvl w:ilvl="0">
      <w:start w:val="1"/>
      <w:numFmt w:val="bullet"/>
      <w:lvlText w:val=""/>
      <w:lvlJc w:val="left"/>
      <w:pPr>
        <w:tabs>
          <w:tab w:val="num" w:pos="360"/>
        </w:tabs>
        <w:ind w:left="360" w:hangingChars="200" w:hanging="360"/>
      </w:pPr>
      <w:rPr>
        <w:rFonts w:ascii="Wingdings" w:hAnsi="Wingdings" w:hint="default"/>
      </w:rPr>
    </w:lvl>
  </w:abstractNum>
  <w:abstractNum w:abstractNumId="1" w15:restartNumberingAfterBreak="0">
    <w:nsid w:val="14F82A47"/>
    <w:multiLevelType w:val="hybridMultilevel"/>
    <w:tmpl w:val="2DF4741C"/>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CF5E91"/>
    <w:multiLevelType w:val="hybridMultilevel"/>
    <w:tmpl w:val="6CE4E924"/>
    <w:lvl w:ilvl="0" w:tplc="CF5CA7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327441F7"/>
    <w:multiLevelType w:val="hybridMultilevel"/>
    <w:tmpl w:val="D9D8E514"/>
    <w:lvl w:ilvl="0" w:tplc="B6DA7924">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6"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96C24B9"/>
    <w:multiLevelType w:val="hybridMultilevel"/>
    <w:tmpl w:val="344A584C"/>
    <w:lvl w:ilvl="0" w:tplc="CECC1D30">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8" w15:restartNumberingAfterBreak="0">
    <w:nsid w:val="3DEC36F7"/>
    <w:multiLevelType w:val="multilevel"/>
    <w:tmpl w:val="D6E0D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0B505B"/>
    <w:multiLevelType w:val="hybridMultilevel"/>
    <w:tmpl w:val="480C6970"/>
    <w:lvl w:ilvl="0" w:tplc="3BA0C004">
      <w:start w:val="1"/>
      <w:numFmt w:val="decimal"/>
      <w:pStyle w:val="Mdeck8references"/>
      <w:lvlText w:val="%1."/>
      <w:lvlJc w:val="left"/>
      <w:pPr>
        <w:ind w:left="782" w:hanging="42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5443C4"/>
    <w:multiLevelType w:val="multilevel"/>
    <w:tmpl w:val="4C90A12C"/>
    <w:lvl w:ilvl="0">
      <w:start w:val="1"/>
      <w:numFmt w:val="decimal"/>
      <w:lvlText w:val="%1"/>
      <w:lvlJc w:val="left"/>
      <w:pPr>
        <w:ind w:left="1429" w:hanging="35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6D870A0"/>
    <w:multiLevelType w:val="hybridMultilevel"/>
    <w:tmpl w:val="6C846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05F5E61"/>
    <w:multiLevelType w:val="hybridMultilevel"/>
    <w:tmpl w:val="E3140CC2"/>
    <w:lvl w:ilvl="0" w:tplc="8E38962A">
      <w:start w:val="1"/>
      <w:numFmt w:val="decimal"/>
      <w:lvlText w:val="  %1"/>
      <w:lvlJc w:val="left"/>
      <w:pPr>
        <w:ind w:left="420" w:hanging="420"/>
      </w:pPr>
      <w:rPr>
        <w:rFonts w:hint="eastAsia"/>
        <w:spacing w:val="0"/>
        <w:position w:val="10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3C370A"/>
    <w:multiLevelType w:val="hybridMultilevel"/>
    <w:tmpl w:val="2902800E"/>
    <w:lvl w:ilvl="0" w:tplc="9668B0B2">
      <w:start w:val="1"/>
      <w:numFmt w:val="bullet"/>
      <w:pStyle w:val="Mdeck4textbulletlist"/>
      <w:lvlText w:val=""/>
      <w:lvlJc w:val="left"/>
      <w:pPr>
        <w:ind w:left="1429" w:hanging="357"/>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6DB20A64"/>
    <w:multiLevelType w:val="hybridMultilevel"/>
    <w:tmpl w:val="FFFAAC44"/>
    <w:lvl w:ilvl="0" w:tplc="10ACE5BA">
      <w:start w:val="1"/>
      <w:numFmt w:val="decimal"/>
      <w:pStyle w:val="Mdeck4textnumberedlist"/>
      <w:lvlText w:val="%1."/>
      <w:lvlJc w:val="left"/>
      <w:pPr>
        <w:ind w:left="1429" w:hanging="357"/>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5"/>
  </w:num>
  <w:num w:numId="2">
    <w:abstractNumId w:val="14"/>
  </w:num>
  <w:num w:numId="3">
    <w:abstractNumId w:val="9"/>
  </w:num>
  <w:num w:numId="4">
    <w:abstractNumId w:val="0"/>
  </w:num>
  <w:num w:numId="5">
    <w:abstractNumId w:val="7"/>
  </w:num>
  <w:num w:numId="6">
    <w:abstractNumId w:val="14"/>
  </w:num>
  <w:num w:numId="7">
    <w:abstractNumId w:val="5"/>
  </w:num>
  <w:num w:numId="8">
    <w:abstractNumId w:val="1"/>
  </w:num>
  <w:num w:numId="9">
    <w:abstractNumId w:val="2"/>
  </w:num>
  <w:num w:numId="10">
    <w:abstractNumId w:val="10"/>
  </w:num>
  <w:num w:numId="11">
    <w:abstractNumId w:val="12"/>
  </w:num>
  <w:num w:numId="12">
    <w:abstractNumId w:val="13"/>
  </w:num>
  <w:num w:numId="13">
    <w:abstractNumId w:val="4"/>
  </w:num>
  <w:num w:numId="14">
    <w:abstractNumId w:val="6"/>
  </w:num>
  <w:num w:numId="15">
    <w:abstractNumId w:val="3"/>
  </w:num>
  <w:num w:numId="16">
    <w:abstractNumId w:val="3"/>
  </w:num>
  <w:num w:numId="17">
    <w:abstractNumId w:val="9"/>
  </w:num>
  <w:num w:numId="18">
    <w:abstractNumId w:val="9"/>
  </w:num>
  <w:num w:numId="19">
    <w:abstractNumId w:val="13"/>
  </w:num>
  <w:num w:numId="20">
    <w:abstractNumId w:val="14"/>
  </w:num>
  <w:num w:numId="21">
    <w:abstractNumId w:val="4"/>
  </w:num>
  <w:num w:numId="22">
    <w:abstractNumId w:val="6"/>
  </w:num>
  <w:num w:numId="23">
    <w:abstractNumId w:val="3"/>
  </w:num>
  <w:num w:numId="24">
    <w:abstractNumId w:val="3"/>
  </w:num>
  <w:num w:numId="25">
    <w:abstractNumId w:val="4"/>
  </w:num>
  <w:num w:numId="26">
    <w:abstractNumId w:val="6"/>
  </w:num>
  <w:num w:numId="27">
    <w:abstractNumId w:val="3"/>
  </w:num>
  <w:num w:numId="28">
    <w:abstractNumId w:val="4"/>
  </w:num>
  <w:num w:numId="29">
    <w:abstractNumId w:val="6"/>
  </w:num>
  <w:num w:numId="30">
    <w:abstractNumId w:val="4"/>
  </w:num>
  <w:num w:numId="31">
    <w:abstractNumId w:val="6"/>
  </w:num>
  <w:num w:numId="32">
    <w:abstractNumId w:val="3"/>
  </w:num>
  <w:num w:numId="33">
    <w:abstractNumId w:val="3"/>
  </w:num>
  <w:num w:numId="34">
    <w:abstractNumId w:val="13"/>
  </w:num>
  <w:num w:numId="35">
    <w:abstractNumId w:val="14"/>
  </w:num>
  <w:num w:numId="36">
    <w:abstractNumId w:val="9"/>
  </w:num>
  <w:num w:numId="37">
    <w:abstractNumId w:val="13"/>
  </w:num>
  <w:num w:numId="38">
    <w:abstractNumId w:val="14"/>
  </w:num>
  <w:num w:numId="39">
    <w:abstractNumId w:val="9"/>
  </w:num>
  <w:num w:numId="40">
    <w:abstractNumId w:val="5"/>
  </w:num>
  <w:num w:numId="41">
    <w:abstractNumId w:val="14"/>
  </w:num>
  <w:num w:numId="42">
    <w:abstractNumId w:val="9"/>
  </w:num>
  <w:num w:numId="43">
    <w:abstractNumId w:val="13"/>
  </w:num>
  <w:num w:numId="44">
    <w:abstractNumId w:val="14"/>
  </w:num>
  <w:num w:numId="45">
    <w:abstractNumId w:val="9"/>
  </w:num>
  <w:num w:numId="46">
    <w:abstractNumId w:val="13"/>
  </w:num>
  <w:num w:numId="47">
    <w:abstractNumId w:val="14"/>
  </w:num>
  <w:num w:numId="48">
    <w:abstractNumId w:val="9"/>
  </w:num>
  <w:num w:numId="49">
    <w:abstractNumId w:val="11"/>
  </w:num>
  <w:num w:numId="5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ie">
    <w15:presenceInfo w15:providerId="None" w15:userId="Richie"/>
  </w15:person>
  <w15:person w15:author="Parrish, Christopher">
    <w15:presenceInfo w15:providerId="AD" w15:userId="S-1-5-21-828376571-1197701538-1844936127-3063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94E"/>
    <w:rsid w:val="00000637"/>
    <w:rsid w:val="000006F8"/>
    <w:rsid w:val="00003E71"/>
    <w:rsid w:val="000046B6"/>
    <w:rsid w:val="00004BA7"/>
    <w:rsid w:val="00004CEA"/>
    <w:rsid w:val="00005FC2"/>
    <w:rsid w:val="00011BC3"/>
    <w:rsid w:val="0001283B"/>
    <w:rsid w:val="0002090C"/>
    <w:rsid w:val="00021AA3"/>
    <w:rsid w:val="00024621"/>
    <w:rsid w:val="0002467B"/>
    <w:rsid w:val="00025A91"/>
    <w:rsid w:val="00025C56"/>
    <w:rsid w:val="000319B8"/>
    <w:rsid w:val="0003351A"/>
    <w:rsid w:val="00034840"/>
    <w:rsid w:val="00034BF8"/>
    <w:rsid w:val="000361F7"/>
    <w:rsid w:val="00037F00"/>
    <w:rsid w:val="00041A10"/>
    <w:rsid w:val="0004245C"/>
    <w:rsid w:val="00042C12"/>
    <w:rsid w:val="000439F3"/>
    <w:rsid w:val="00043F91"/>
    <w:rsid w:val="00044417"/>
    <w:rsid w:val="0004473F"/>
    <w:rsid w:val="00045618"/>
    <w:rsid w:val="00045898"/>
    <w:rsid w:val="00050716"/>
    <w:rsid w:val="00050C65"/>
    <w:rsid w:val="000520E3"/>
    <w:rsid w:val="0005343B"/>
    <w:rsid w:val="000551E0"/>
    <w:rsid w:val="000562B9"/>
    <w:rsid w:val="00056DBB"/>
    <w:rsid w:val="000578BD"/>
    <w:rsid w:val="000602E4"/>
    <w:rsid w:val="000605CD"/>
    <w:rsid w:val="00063A6A"/>
    <w:rsid w:val="0006467F"/>
    <w:rsid w:val="000676CE"/>
    <w:rsid w:val="00071D03"/>
    <w:rsid w:val="00073BD9"/>
    <w:rsid w:val="00077A9D"/>
    <w:rsid w:val="00082D78"/>
    <w:rsid w:val="000833FA"/>
    <w:rsid w:val="000848F9"/>
    <w:rsid w:val="00087207"/>
    <w:rsid w:val="00094176"/>
    <w:rsid w:val="00096A4B"/>
    <w:rsid w:val="000A0E49"/>
    <w:rsid w:val="000A0F29"/>
    <w:rsid w:val="000A3155"/>
    <w:rsid w:val="000A411D"/>
    <w:rsid w:val="000A45A9"/>
    <w:rsid w:val="000A57BC"/>
    <w:rsid w:val="000A5FAE"/>
    <w:rsid w:val="000B05D0"/>
    <w:rsid w:val="000B38AC"/>
    <w:rsid w:val="000B529D"/>
    <w:rsid w:val="000B5482"/>
    <w:rsid w:val="000B7EF6"/>
    <w:rsid w:val="000C17AF"/>
    <w:rsid w:val="000C299D"/>
    <w:rsid w:val="000C4A82"/>
    <w:rsid w:val="000C4B5D"/>
    <w:rsid w:val="000C4FB6"/>
    <w:rsid w:val="000D0305"/>
    <w:rsid w:val="000D0745"/>
    <w:rsid w:val="000D0874"/>
    <w:rsid w:val="000D093A"/>
    <w:rsid w:val="000D166F"/>
    <w:rsid w:val="000D2842"/>
    <w:rsid w:val="000D2F06"/>
    <w:rsid w:val="000D5554"/>
    <w:rsid w:val="000E08FD"/>
    <w:rsid w:val="000E35FE"/>
    <w:rsid w:val="000E37D1"/>
    <w:rsid w:val="000E6CB9"/>
    <w:rsid w:val="000E7A5D"/>
    <w:rsid w:val="000F0E85"/>
    <w:rsid w:val="000F0F9F"/>
    <w:rsid w:val="000F4E0E"/>
    <w:rsid w:val="000F7106"/>
    <w:rsid w:val="00100B2F"/>
    <w:rsid w:val="00100FE2"/>
    <w:rsid w:val="00102835"/>
    <w:rsid w:val="00103634"/>
    <w:rsid w:val="00104294"/>
    <w:rsid w:val="001170CF"/>
    <w:rsid w:val="0011779E"/>
    <w:rsid w:val="0012125D"/>
    <w:rsid w:val="00124285"/>
    <w:rsid w:val="0012462F"/>
    <w:rsid w:val="001268A0"/>
    <w:rsid w:val="00127B58"/>
    <w:rsid w:val="00130F88"/>
    <w:rsid w:val="00131F3D"/>
    <w:rsid w:val="001352B6"/>
    <w:rsid w:val="00135C14"/>
    <w:rsid w:val="00140A39"/>
    <w:rsid w:val="0014158B"/>
    <w:rsid w:val="00143181"/>
    <w:rsid w:val="00144660"/>
    <w:rsid w:val="00144968"/>
    <w:rsid w:val="00144DC5"/>
    <w:rsid w:val="00144E54"/>
    <w:rsid w:val="00145F5A"/>
    <w:rsid w:val="00150342"/>
    <w:rsid w:val="00151E48"/>
    <w:rsid w:val="00152F85"/>
    <w:rsid w:val="00155401"/>
    <w:rsid w:val="00156006"/>
    <w:rsid w:val="00160C50"/>
    <w:rsid w:val="00161DC5"/>
    <w:rsid w:val="0016263E"/>
    <w:rsid w:val="001632F9"/>
    <w:rsid w:val="00163372"/>
    <w:rsid w:val="00165A01"/>
    <w:rsid w:val="001665A2"/>
    <w:rsid w:val="0016702F"/>
    <w:rsid w:val="00172622"/>
    <w:rsid w:val="001732EE"/>
    <w:rsid w:val="001739FB"/>
    <w:rsid w:val="00173FC0"/>
    <w:rsid w:val="001763AE"/>
    <w:rsid w:val="00176BBA"/>
    <w:rsid w:val="00176DC5"/>
    <w:rsid w:val="00176E73"/>
    <w:rsid w:val="0017709E"/>
    <w:rsid w:val="00177A65"/>
    <w:rsid w:val="001812DE"/>
    <w:rsid w:val="00184B65"/>
    <w:rsid w:val="00184ECF"/>
    <w:rsid w:val="001854A7"/>
    <w:rsid w:val="001860DD"/>
    <w:rsid w:val="00192141"/>
    <w:rsid w:val="001929BE"/>
    <w:rsid w:val="00193EBD"/>
    <w:rsid w:val="00194DCB"/>
    <w:rsid w:val="001A0D5B"/>
    <w:rsid w:val="001A103B"/>
    <w:rsid w:val="001A2D5C"/>
    <w:rsid w:val="001A3926"/>
    <w:rsid w:val="001A4A0E"/>
    <w:rsid w:val="001A7D08"/>
    <w:rsid w:val="001B09F9"/>
    <w:rsid w:val="001B22D3"/>
    <w:rsid w:val="001B2E32"/>
    <w:rsid w:val="001B396D"/>
    <w:rsid w:val="001B3A0F"/>
    <w:rsid w:val="001B446E"/>
    <w:rsid w:val="001B73A6"/>
    <w:rsid w:val="001B7474"/>
    <w:rsid w:val="001C0136"/>
    <w:rsid w:val="001C2A2E"/>
    <w:rsid w:val="001C3B86"/>
    <w:rsid w:val="001C6374"/>
    <w:rsid w:val="001C7955"/>
    <w:rsid w:val="001D0A2E"/>
    <w:rsid w:val="001D0BD8"/>
    <w:rsid w:val="001D1B57"/>
    <w:rsid w:val="001D4C88"/>
    <w:rsid w:val="001D4CBF"/>
    <w:rsid w:val="001D5C83"/>
    <w:rsid w:val="001D5CB0"/>
    <w:rsid w:val="001D7118"/>
    <w:rsid w:val="001D7351"/>
    <w:rsid w:val="001E06A0"/>
    <w:rsid w:val="001E0BFA"/>
    <w:rsid w:val="001E26BA"/>
    <w:rsid w:val="001E3DBC"/>
    <w:rsid w:val="001F2913"/>
    <w:rsid w:val="001F45A9"/>
    <w:rsid w:val="001F55DC"/>
    <w:rsid w:val="001F5A4A"/>
    <w:rsid w:val="0020147D"/>
    <w:rsid w:val="002021CF"/>
    <w:rsid w:val="002026F5"/>
    <w:rsid w:val="0020669E"/>
    <w:rsid w:val="00206B4D"/>
    <w:rsid w:val="0021202D"/>
    <w:rsid w:val="00214190"/>
    <w:rsid w:val="00216FA9"/>
    <w:rsid w:val="00217868"/>
    <w:rsid w:val="00220209"/>
    <w:rsid w:val="00220A57"/>
    <w:rsid w:val="002220D5"/>
    <w:rsid w:val="00223A64"/>
    <w:rsid w:val="00225217"/>
    <w:rsid w:val="00225F3F"/>
    <w:rsid w:val="00226AB1"/>
    <w:rsid w:val="0023085C"/>
    <w:rsid w:val="00232BEA"/>
    <w:rsid w:val="00234505"/>
    <w:rsid w:val="00235077"/>
    <w:rsid w:val="00235973"/>
    <w:rsid w:val="00236969"/>
    <w:rsid w:val="00236C0D"/>
    <w:rsid w:val="00236D35"/>
    <w:rsid w:val="00236F94"/>
    <w:rsid w:val="00237EDD"/>
    <w:rsid w:val="0024084D"/>
    <w:rsid w:val="00240C8C"/>
    <w:rsid w:val="00240DB4"/>
    <w:rsid w:val="00241C14"/>
    <w:rsid w:val="002434C9"/>
    <w:rsid w:val="00243867"/>
    <w:rsid w:val="00246CE0"/>
    <w:rsid w:val="0025054D"/>
    <w:rsid w:val="0025127B"/>
    <w:rsid w:val="00251811"/>
    <w:rsid w:val="0025232D"/>
    <w:rsid w:val="00252515"/>
    <w:rsid w:val="0025259B"/>
    <w:rsid w:val="00252BD9"/>
    <w:rsid w:val="00253193"/>
    <w:rsid w:val="00255B5C"/>
    <w:rsid w:val="00257403"/>
    <w:rsid w:val="0025777F"/>
    <w:rsid w:val="00261B77"/>
    <w:rsid w:val="00263890"/>
    <w:rsid w:val="0026479E"/>
    <w:rsid w:val="00265926"/>
    <w:rsid w:val="002665A2"/>
    <w:rsid w:val="00266A09"/>
    <w:rsid w:val="00271978"/>
    <w:rsid w:val="00272574"/>
    <w:rsid w:val="00273440"/>
    <w:rsid w:val="0027513B"/>
    <w:rsid w:val="0027593D"/>
    <w:rsid w:val="00275F7E"/>
    <w:rsid w:val="00276B71"/>
    <w:rsid w:val="0027713B"/>
    <w:rsid w:val="002813F6"/>
    <w:rsid w:val="0028335A"/>
    <w:rsid w:val="00285954"/>
    <w:rsid w:val="00285A67"/>
    <w:rsid w:val="0028727D"/>
    <w:rsid w:val="002915B6"/>
    <w:rsid w:val="0029287A"/>
    <w:rsid w:val="00294C2F"/>
    <w:rsid w:val="0029579A"/>
    <w:rsid w:val="0029628E"/>
    <w:rsid w:val="00296EB7"/>
    <w:rsid w:val="002A08AE"/>
    <w:rsid w:val="002A31E4"/>
    <w:rsid w:val="002A6193"/>
    <w:rsid w:val="002A66E9"/>
    <w:rsid w:val="002A6CE3"/>
    <w:rsid w:val="002B0BCA"/>
    <w:rsid w:val="002B37F5"/>
    <w:rsid w:val="002B4981"/>
    <w:rsid w:val="002B75A2"/>
    <w:rsid w:val="002B7893"/>
    <w:rsid w:val="002C0E6A"/>
    <w:rsid w:val="002C28DD"/>
    <w:rsid w:val="002C300A"/>
    <w:rsid w:val="002C5045"/>
    <w:rsid w:val="002C52DD"/>
    <w:rsid w:val="002C6C5F"/>
    <w:rsid w:val="002C7423"/>
    <w:rsid w:val="002C7CEB"/>
    <w:rsid w:val="002D0157"/>
    <w:rsid w:val="002D0834"/>
    <w:rsid w:val="002D2055"/>
    <w:rsid w:val="002D476D"/>
    <w:rsid w:val="002D4F9D"/>
    <w:rsid w:val="002D7EB2"/>
    <w:rsid w:val="002E0B8D"/>
    <w:rsid w:val="002E11AF"/>
    <w:rsid w:val="002E1F9C"/>
    <w:rsid w:val="002E2696"/>
    <w:rsid w:val="002E45FF"/>
    <w:rsid w:val="002E4AE9"/>
    <w:rsid w:val="002E59FA"/>
    <w:rsid w:val="002E6808"/>
    <w:rsid w:val="002E699F"/>
    <w:rsid w:val="002F0022"/>
    <w:rsid w:val="002F1F90"/>
    <w:rsid w:val="002F30E0"/>
    <w:rsid w:val="002F3A40"/>
    <w:rsid w:val="002F6006"/>
    <w:rsid w:val="002F667B"/>
    <w:rsid w:val="002F6728"/>
    <w:rsid w:val="002F6FC8"/>
    <w:rsid w:val="00300F39"/>
    <w:rsid w:val="0030282D"/>
    <w:rsid w:val="0030286C"/>
    <w:rsid w:val="0030379B"/>
    <w:rsid w:val="003053D7"/>
    <w:rsid w:val="00305668"/>
    <w:rsid w:val="003066AC"/>
    <w:rsid w:val="00306771"/>
    <w:rsid w:val="0030792C"/>
    <w:rsid w:val="00307DAD"/>
    <w:rsid w:val="00312F5B"/>
    <w:rsid w:val="0031308C"/>
    <w:rsid w:val="0031392A"/>
    <w:rsid w:val="003167AC"/>
    <w:rsid w:val="003169D1"/>
    <w:rsid w:val="0032250E"/>
    <w:rsid w:val="00322580"/>
    <w:rsid w:val="003229FD"/>
    <w:rsid w:val="003246E2"/>
    <w:rsid w:val="0032589B"/>
    <w:rsid w:val="003260DD"/>
    <w:rsid w:val="0033124F"/>
    <w:rsid w:val="0033164F"/>
    <w:rsid w:val="00333C2D"/>
    <w:rsid w:val="00333F24"/>
    <w:rsid w:val="003352F1"/>
    <w:rsid w:val="00336080"/>
    <w:rsid w:val="00336BEA"/>
    <w:rsid w:val="003379F5"/>
    <w:rsid w:val="00340477"/>
    <w:rsid w:val="0034078D"/>
    <w:rsid w:val="00341638"/>
    <w:rsid w:val="00341815"/>
    <w:rsid w:val="00344684"/>
    <w:rsid w:val="00344DFE"/>
    <w:rsid w:val="00346006"/>
    <w:rsid w:val="00346A68"/>
    <w:rsid w:val="00346B1B"/>
    <w:rsid w:val="00347596"/>
    <w:rsid w:val="00352D55"/>
    <w:rsid w:val="0035313A"/>
    <w:rsid w:val="0035340A"/>
    <w:rsid w:val="00353B41"/>
    <w:rsid w:val="0035469E"/>
    <w:rsid w:val="0035521D"/>
    <w:rsid w:val="00357207"/>
    <w:rsid w:val="00363D81"/>
    <w:rsid w:val="00367166"/>
    <w:rsid w:val="00367343"/>
    <w:rsid w:val="003675B2"/>
    <w:rsid w:val="00367C05"/>
    <w:rsid w:val="00370569"/>
    <w:rsid w:val="003709EC"/>
    <w:rsid w:val="00371BF0"/>
    <w:rsid w:val="00373D16"/>
    <w:rsid w:val="00373E94"/>
    <w:rsid w:val="00373F32"/>
    <w:rsid w:val="00374898"/>
    <w:rsid w:val="00376FA1"/>
    <w:rsid w:val="00377130"/>
    <w:rsid w:val="00381C2D"/>
    <w:rsid w:val="00381D89"/>
    <w:rsid w:val="00381FC4"/>
    <w:rsid w:val="003835CE"/>
    <w:rsid w:val="003855CF"/>
    <w:rsid w:val="003902E6"/>
    <w:rsid w:val="00391035"/>
    <w:rsid w:val="003911F6"/>
    <w:rsid w:val="00391F71"/>
    <w:rsid w:val="00393851"/>
    <w:rsid w:val="003938E0"/>
    <w:rsid w:val="00394742"/>
    <w:rsid w:val="003A0FDD"/>
    <w:rsid w:val="003A116E"/>
    <w:rsid w:val="003A1FCC"/>
    <w:rsid w:val="003A2168"/>
    <w:rsid w:val="003A2693"/>
    <w:rsid w:val="003A2CFA"/>
    <w:rsid w:val="003A3F7E"/>
    <w:rsid w:val="003A445F"/>
    <w:rsid w:val="003A4FD3"/>
    <w:rsid w:val="003A5E59"/>
    <w:rsid w:val="003B1BC0"/>
    <w:rsid w:val="003B2A22"/>
    <w:rsid w:val="003B3A7C"/>
    <w:rsid w:val="003B4E63"/>
    <w:rsid w:val="003B559A"/>
    <w:rsid w:val="003B5E8D"/>
    <w:rsid w:val="003B65E3"/>
    <w:rsid w:val="003C014C"/>
    <w:rsid w:val="003C1A93"/>
    <w:rsid w:val="003C245C"/>
    <w:rsid w:val="003C2C26"/>
    <w:rsid w:val="003C4A20"/>
    <w:rsid w:val="003C4AAF"/>
    <w:rsid w:val="003C7C01"/>
    <w:rsid w:val="003D1BCF"/>
    <w:rsid w:val="003D2888"/>
    <w:rsid w:val="003D2BC8"/>
    <w:rsid w:val="003D6836"/>
    <w:rsid w:val="003D6DF8"/>
    <w:rsid w:val="003D740F"/>
    <w:rsid w:val="003E08EB"/>
    <w:rsid w:val="003E0C56"/>
    <w:rsid w:val="003E14E1"/>
    <w:rsid w:val="003E2B81"/>
    <w:rsid w:val="003E5F91"/>
    <w:rsid w:val="003E68A1"/>
    <w:rsid w:val="003E6EEF"/>
    <w:rsid w:val="003F0471"/>
    <w:rsid w:val="003F21C8"/>
    <w:rsid w:val="003F2876"/>
    <w:rsid w:val="003F35A6"/>
    <w:rsid w:val="003F368E"/>
    <w:rsid w:val="003F4AE6"/>
    <w:rsid w:val="003F6004"/>
    <w:rsid w:val="003F6831"/>
    <w:rsid w:val="003F693E"/>
    <w:rsid w:val="00401EA0"/>
    <w:rsid w:val="00405A1A"/>
    <w:rsid w:val="0040655F"/>
    <w:rsid w:val="00407752"/>
    <w:rsid w:val="00411667"/>
    <w:rsid w:val="004123C0"/>
    <w:rsid w:val="00412F36"/>
    <w:rsid w:val="00412FD3"/>
    <w:rsid w:val="004137AF"/>
    <w:rsid w:val="00415FB0"/>
    <w:rsid w:val="00416645"/>
    <w:rsid w:val="00417A0D"/>
    <w:rsid w:val="00423429"/>
    <w:rsid w:val="00424882"/>
    <w:rsid w:val="00425AEA"/>
    <w:rsid w:val="00425BA0"/>
    <w:rsid w:val="0042627E"/>
    <w:rsid w:val="004262FE"/>
    <w:rsid w:val="00427902"/>
    <w:rsid w:val="0043115A"/>
    <w:rsid w:val="00432800"/>
    <w:rsid w:val="00433837"/>
    <w:rsid w:val="00434423"/>
    <w:rsid w:val="00436BA8"/>
    <w:rsid w:val="0043748F"/>
    <w:rsid w:val="004378B1"/>
    <w:rsid w:val="0044006E"/>
    <w:rsid w:val="00441209"/>
    <w:rsid w:val="00441AF9"/>
    <w:rsid w:val="00441FA3"/>
    <w:rsid w:val="00444218"/>
    <w:rsid w:val="004466AA"/>
    <w:rsid w:val="00446CA3"/>
    <w:rsid w:val="0045011E"/>
    <w:rsid w:val="0045101B"/>
    <w:rsid w:val="004539D4"/>
    <w:rsid w:val="00453CFB"/>
    <w:rsid w:val="0045405C"/>
    <w:rsid w:val="00455021"/>
    <w:rsid w:val="00456BA6"/>
    <w:rsid w:val="00461413"/>
    <w:rsid w:val="004614D9"/>
    <w:rsid w:val="00461DA2"/>
    <w:rsid w:val="00462789"/>
    <w:rsid w:val="00462F89"/>
    <w:rsid w:val="00467F33"/>
    <w:rsid w:val="00471859"/>
    <w:rsid w:val="00475F95"/>
    <w:rsid w:val="00476172"/>
    <w:rsid w:val="00476728"/>
    <w:rsid w:val="00477487"/>
    <w:rsid w:val="0048098C"/>
    <w:rsid w:val="00480BAE"/>
    <w:rsid w:val="00481ADA"/>
    <w:rsid w:val="00482266"/>
    <w:rsid w:val="00483436"/>
    <w:rsid w:val="00484615"/>
    <w:rsid w:val="004869B2"/>
    <w:rsid w:val="00492418"/>
    <w:rsid w:val="00492DD6"/>
    <w:rsid w:val="004938FB"/>
    <w:rsid w:val="00495448"/>
    <w:rsid w:val="004971EB"/>
    <w:rsid w:val="004975CF"/>
    <w:rsid w:val="004A070F"/>
    <w:rsid w:val="004A3D67"/>
    <w:rsid w:val="004A3EEB"/>
    <w:rsid w:val="004A44AE"/>
    <w:rsid w:val="004A485C"/>
    <w:rsid w:val="004A6D7E"/>
    <w:rsid w:val="004A6E3D"/>
    <w:rsid w:val="004A7C02"/>
    <w:rsid w:val="004B1516"/>
    <w:rsid w:val="004B637A"/>
    <w:rsid w:val="004B664F"/>
    <w:rsid w:val="004C16C9"/>
    <w:rsid w:val="004C1961"/>
    <w:rsid w:val="004C1A82"/>
    <w:rsid w:val="004C1AB7"/>
    <w:rsid w:val="004C1B70"/>
    <w:rsid w:val="004C3D4B"/>
    <w:rsid w:val="004C43B6"/>
    <w:rsid w:val="004C6EE2"/>
    <w:rsid w:val="004C71C5"/>
    <w:rsid w:val="004D0408"/>
    <w:rsid w:val="004D3D30"/>
    <w:rsid w:val="004D464D"/>
    <w:rsid w:val="004D50E0"/>
    <w:rsid w:val="004D6828"/>
    <w:rsid w:val="004E16F5"/>
    <w:rsid w:val="004E70CE"/>
    <w:rsid w:val="004F1511"/>
    <w:rsid w:val="004F41A3"/>
    <w:rsid w:val="004F7B5B"/>
    <w:rsid w:val="00502386"/>
    <w:rsid w:val="00505235"/>
    <w:rsid w:val="005052F4"/>
    <w:rsid w:val="005055B1"/>
    <w:rsid w:val="0050609E"/>
    <w:rsid w:val="005078D0"/>
    <w:rsid w:val="00511433"/>
    <w:rsid w:val="00511922"/>
    <w:rsid w:val="00513BFE"/>
    <w:rsid w:val="00514D19"/>
    <w:rsid w:val="00516FD5"/>
    <w:rsid w:val="005173DA"/>
    <w:rsid w:val="00520C33"/>
    <w:rsid w:val="005221D3"/>
    <w:rsid w:val="00523C06"/>
    <w:rsid w:val="00524E78"/>
    <w:rsid w:val="00525CC6"/>
    <w:rsid w:val="005261B9"/>
    <w:rsid w:val="00527BF5"/>
    <w:rsid w:val="00532B9C"/>
    <w:rsid w:val="005332DD"/>
    <w:rsid w:val="00533883"/>
    <w:rsid w:val="00534135"/>
    <w:rsid w:val="005400CD"/>
    <w:rsid w:val="00541DC6"/>
    <w:rsid w:val="00542C24"/>
    <w:rsid w:val="00543B9A"/>
    <w:rsid w:val="00546A9B"/>
    <w:rsid w:val="005477D0"/>
    <w:rsid w:val="00547A73"/>
    <w:rsid w:val="00550577"/>
    <w:rsid w:val="00550622"/>
    <w:rsid w:val="005518BE"/>
    <w:rsid w:val="005519F1"/>
    <w:rsid w:val="00554334"/>
    <w:rsid w:val="00554D7C"/>
    <w:rsid w:val="005569C6"/>
    <w:rsid w:val="00556FA7"/>
    <w:rsid w:val="005574FA"/>
    <w:rsid w:val="0055790E"/>
    <w:rsid w:val="005579F5"/>
    <w:rsid w:val="0056327E"/>
    <w:rsid w:val="0056451B"/>
    <w:rsid w:val="00565398"/>
    <w:rsid w:val="005665B7"/>
    <w:rsid w:val="0056676E"/>
    <w:rsid w:val="00566825"/>
    <w:rsid w:val="00566C4A"/>
    <w:rsid w:val="0056718A"/>
    <w:rsid w:val="00567455"/>
    <w:rsid w:val="00570518"/>
    <w:rsid w:val="00571422"/>
    <w:rsid w:val="00580739"/>
    <w:rsid w:val="00583C94"/>
    <w:rsid w:val="00587918"/>
    <w:rsid w:val="005879FB"/>
    <w:rsid w:val="005904F3"/>
    <w:rsid w:val="00591118"/>
    <w:rsid w:val="00592174"/>
    <w:rsid w:val="00593100"/>
    <w:rsid w:val="005967E7"/>
    <w:rsid w:val="0059706B"/>
    <w:rsid w:val="0059738E"/>
    <w:rsid w:val="005A1A79"/>
    <w:rsid w:val="005A42BD"/>
    <w:rsid w:val="005A6846"/>
    <w:rsid w:val="005A791C"/>
    <w:rsid w:val="005B372B"/>
    <w:rsid w:val="005C001C"/>
    <w:rsid w:val="005C1720"/>
    <w:rsid w:val="005C1C6F"/>
    <w:rsid w:val="005C2A6C"/>
    <w:rsid w:val="005C5730"/>
    <w:rsid w:val="005D196D"/>
    <w:rsid w:val="005D19D4"/>
    <w:rsid w:val="005D2650"/>
    <w:rsid w:val="005D35BB"/>
    <w:rsid w:val="005D4A69"/>
    <w:rsid w:val="005E1274"/>
    <w:rsid w:val="005E13E0"/>
    <w:rsid w:val="005E36A0"/>
    <w:rsid w:val="005E4EC3"/>
    <w:rsid w:val="005E64B5"/>
    <w:rsid w:val="005E7457"/>
    <w:rsid w:val="005E74D7"/>
    <w:rsid w:val="005E790B"/>
    <w:rsid w:val="005F092A"/>
    <w:rsid w:val="005F1258"/>
    <w:rsid w:val="005F2DE1"/>
    <w:rsid w:val="005F3117"/>
    <w:rsid w:val="005F69DB"/>
    <w:rsid w:val="0060191C"/>
    <w:rsid w:val="00603D46"/>
    <w:rsid w:val="0060502A"/>
    <w:rsid w:val="006054D8"/>
    <w:rsid w:val="00607C65"/>
    <w:rsid w:val="00610143"/>
    <w:rsid w:val="006101B1"/>
    <w:rsid w:val="00610C2F"/>
    <w:rsid w:val="006118C4"/>
    <w:rsid w:val="00612526"/>
    <w:rsid w:val="00612FD7"/>
    <w:rsid w:val="00614AE8"/>
    <w:rsid w:val="0061522B"/>
    <w:rsid w:val="0061539D"/>
    <w:rsid w:val="0061583B"/>
    <w:rsid w:val="00615B18"/>
    <w:rsid w:val="00621703"/>
    <w:rsid w:val="00621836"/>
    <w:rsid w:val="00621F58"/>
    <w:rsid w:val="00622325"/>
    <w:rsid w:val="00622348"/>
    <w:rsid w:val="00624147"/>
    <w:rsid w:val="00625F2E"/>
    <w:rsid w:val="00626100"/>
    <w:rsid w:val="00626476"/>
    <w:rsid w:val="00627115"/>
    <w:rsid w:val="006310D8"/>
    <w:rsid w:val="00632FFF"/>
    <w:rsid w:val="006349FA"/>
    <w:rsid w:val="006378A2"/>
    <w:rsid w:val="00637E6E"/>
    <w:rsid w:val="006402BD"/>
    <w:rsid w:val="006408F0"/>
    <w:rsid w:val="006410D6"/>
    <w:rsid w:val="006411A5"/>
    <w:rsid w:val="00641221"/>
    <w:rsid w:val="00642B45"/>
    <w:rsid w:val="0064371D"/>
    <w:rsid w:val="00645862"/>
    <w:rsid w:val="006458D8"/>
    <w:rsid w:val="0065221D"/>
    <w:rsid w:val="00652704"/>
    <w:rsid w:val="00652887"/>
    <w:rsid w:val="00653050"/>
    <w:rsid w:val="00653B88"/>
    <w:rsid w:val="00654659"/>
    <w:rsid w:val="00655087"/>
    <w:rsid w:val="00655F4C"/>
    <w:rsid w:val="0065777B"/>
    <w:rsid w:val="00661780"/>
    <w:rsid w:val="00663D7F"/>
    <w:rsid w:val="00663FED"/>
    <w:rsid w:val="00665430"/>
    <w:rsid w:val="00667F99"/>
    <w:rsid w:val="006719DE"/>
    <w:rsid w:val="00673C97"/>
    <w:rsid w:val="00674566"/>
    <w:rsid w:val="006746B1"/>
    <w:rsid w:val="006808E8"/>
    <w:rsid w:val="00682FE2"/>
    <w:rsid w:val="00684284"/>
    <w:rsid w:val="00684579"/>
    <w:rsid w:val="00686014"/>
    <w:rsid w:val="00686750"/>
    <w:rsid w:val="00686CBD"/>
    <w:rsid w:val="00686CC5"/>
    <w:rsid w:val="0068700B"/>
    <w:rsid w:val="00693CB5"/>
    <w:rsid w:val="0069559D"/>
    <w:rsid w:val="00695D67"/>
    <w:rsid w:val="00696F8C"/>
    <w:rsid w:val="0069700C"/>
    <w:rsid w:val="00697037"/>
    <w:rsid w:val="006971BF"/>
    <w:rsid w:val="00697801"/>
    <w:rsid w:val="006A074F"/>
    <w:rsid w:val="006A54E3"/>
    <w:rsid w:val="006A55D7"/>
    <w:rsid w:val="006A7AD1"/>
    <w:rsid w:val="006B20CA"/>
    <w:rsid w:val="006B440B"/>
    <w:rsid w:val="006B5189"/>
    <w:rsid w:val="006C09DE"/>
    <w:rsid w:val="006C1055"/>
    <w:rsid w:val="006C3E9D"/>
    <w:rsid w:val="006C44B9"/>
    <w:rsid w:val="006C4FA4"/>
    <w:rsid w:val="006C51D6"/>
    <w:rsid w:val="006C6552"/>
    <w:rsid w:val="006C67DC"/>
    <w:rsid w:val="006C7D91"/>
    <w:rsid w:val="006C7FED"/>
    <w:rsid w:val="006D0C85"/>
    <w:rsid w:val="006D2ED9"/>
    <w:rsid w:val="006D3358"/>
    <w:rsid w:val="006D4052"/>
    <w:rsid w:val="006D425B"/>
    <w:rsid w:val="006D5A38"/>
    <w:rsid w:val="006D6F56"/>
    <w:rsid w:val="006D7D80"/>
    <w:rsid w:val="006E17AC"/>
    <w:rsid w:val="006E24C6"/>
    <w:rsid w:val="006E270F"/>
    <w:rsid w:val="006E32F6"/>
    <w:rsid w:val="006E60D8"/>
    <w:rsid w:val="006E60E5"/>
    <w:rsid w:val="006F0B83"/>
    <w:rsid w:val="006F791C"/>
    <w:rsid w:val="00701836"/>
    <w:rsid w:val="00701F70"/>
    <w:rsid w:val="00702650"/>
    <w:rsid w:val="007062E3"/>
    <w:rsid w:val="00706936"/>
    <w:rsid w:val="00706F48"/>
    <w:rsid w:val="00706F7C"/>
    <w:rsid w:val="0070769C"/>
    <w:rsid w:val="00715914"/>
    <w:rsid w:val="00715DCF"/>
    <w:rsid w:val="00716CC2"/>
    <w:rsid w:val="0071759D"/>
    <w:rsid w:val="0072079B"/>
    <w:rsid w:val="00722184"/>
    <w:rsid w:val="007229D7"/>
    <w:rsid w:val="0072401B"/>
    <w:rsid w:val="00724474"/>
    <w:rsid w:val="007269A0"/>
    <w:rsid w:val="00726D81"/>
    <w:rsid w:val="00730EDD"/>
    <w:rsid w:val="007344BD"/>
    <w:rsid w:val="00734C7C"/>
    <w:rsid w:val="0073535F"/>
    <w:rsid w:val="007354A7"/>
    <w:rsid w:val="00736FD6"/>
    <w:rsid w:val="0073714D"/>
    <w:rsid w:val="00737F17"/>
    <w:rsid w:val="0074264B"/>
    <w:rsid w:val="0074415C"/>
    <w:rsid w:val="00746790"/>
    <w:rsid w:val="0074696F"/>
    <w:rsid w:val="00746DFC"/>
    <w:rsid w:val="00747BD5"/>
    <w:rsid w:val="00747E83"/>
    <w:rsid w:val="007512D0"/>
    <w:rsid w:val="0075223F"/>
    <w:rsid w:val="00752DCE"/>
    <w:rsid w:val="00753727"/>
    <w:rsid w:val="00755404"/>
    <w:rsid w:val="00755676"/>
    <w:rsid w:val="00760E65"/>
    <w:rsid w:val="00763B07"/>
    <w:rsid w:val="00763D41"/>
    <w:rsid w:val="00766CD4"/>
    <w:rsid w:val="0077147D"/>
    <w:rsid w:val="007814A1"/>
    <w:rsid w:val="00786C6C"/>
    <w:rsid w:val="00790072"/>
    <w:rsid w:val="00791FB2"/>
    <w:rsid w:val="00792569"/>
    <w:rsid w:val="0079278B"/>
    <w:rsid w:val="007936E5"/>
    <w:rsid w:val="00793A96"/>
    <w:rsid w:val="007A1884"/>
    <w:rsid w:val="007A29C5"/>
    <w:rsid w:val="007B0185"/>
    <w:rsid w:val="007B0A56"/>
    <w:rsid w:val="007B4B9B"/>
    <w:rsid w:val="007B706E"/>
    <w:rsid w:val="007B7493"/>
    <w:rsid w:val="007C425D"/>
    <w:rsid w:val="007C431E"/>
    <w:rsid w:val="007C7E77"/>
    <w:rsid w:val="007D3CF3"/>
    <w:rsid w:val="007D3F2C"/>
    <w:rsid w:val="007D40E6"/>
    <w:rsid w:val="007D6401"/>
    <w:rsid w:val="007D76D3"/>
    <w:rsid w:val="007D7ECD"/>
    <w:rsid w:val="007E1C66"/>
    <w:rsid w:val="007E250D"/>
    <w:rsid w:val="007E25C6"/>
    <w:rsid w:val="007E3C59"/>
    <w:rsid w:val="007E3F1E"/>
    <w:rsid w:val="007E52C3"/>
    <w:rsid w:val="007E596F"/>
    <w:rsid w:val="007E70AC"/>
    <w:rsid w:val="007E735C"/>
    <w:rsid w:val="007E7A85"/>
    <w:rsid w:val="007F0197"/>
    <w:rsid w:val="007F0281"/>
    <w:rsid w:val="007F1923"/>
    <w:rsid w:val="007F1FB0"/>
    <w:rsid w:val="007F263B"/>
    <w:rsid w:val="007F2DC8"/>
    <w:rsid w:val="007F5437"/>
    <w:rsid w:val="007F5BE2"/>
    <w:rsid w:val="007F7723"/>
    <w:rsid w:val="0080057F"/>
    <w:rsid w:val="008005B3"/>
    <w:rsid w:val="0080262B"/>
    <w:rsid w:val="0080381D"/>
    <w:rsid w:val="00803BBF"/>
    <w:rsid w:val="008045A7"/>
    <w:rsid w:val="00804F2A"/>
    <w:rsid w:val="00806F80"/>
    <w:rsid w:val="008111C0"/>
    <w:rsid w:val="00811217"/>
    <w:rsid w:val="00814E34"/>
    <w:rsid w:val="008156EB"/>
    <w:rsid w:val="008158EE"/>
    <w:rsid w:val="0081603E"/>
    <w:rsid w:val="00816EB3"/>
    <w:rsid w:val="00820593"/>
    <w:rsid w:val="008252B3"/>
    <w:rsid w:val="008258F6"/>
    <w:rsid w:val="00826339"/>
    <w:rsid w:val="00826661"/>
    <w:rsid w:val="008277BB"/>
    <w:rsid w:val="00831D40"/>
    <w:rsid w:val="00832530"/>
    <w:rsid w:val="0083491C"/>
    <w:rsid w:val="00834DFD"/>
    <w:rsid w:val="008354D8"/>
    <w:rsid w:val="0083677E"/>
    <w:rsid w:val="00837B94"/>
    <w:rsid w:val="00837BC3"/>
    <w:rsid w:val="00840C66"/>
    <w:rsid w:val="008417F4"/>
    <w:rsid w:val="008418F1"/>
    <w:rsid w:val="008434A1"/>
    <w:rsid w:val="00843641"/>
    <w:rsid w:val="00844A58"/>
    <w:rsid w:val="008471DD"/>
    <w:rsid w:val="0084766E"/>
    <w:rsid w:val="00850B8B"/>
    <w:rsid w:val="00851EA5"/>
    <w:rsid w:val="00852591"/>
    <w:rsid w:val="0085342E"/>
    <w:rsid w:val="00856761"/>
    <w:rsid w:val="00857347"/>
    <w:rsid w:val="008573D5"/>
    <w:rsid w:val="008625BD"/>
    <w:rsid w:val="008640E5"/>
    <w:rsid w:val="00865499"/>
    <w:rsid w:val="008670AA"/>
    <w:rsid w:val="0086721C"/>
    <w:rsid w:val="00870E00"/>
    <w:rsid w:val="00871C11"/>
    <w:rsid w:val="00873F3D"/>
    <w:rsid w:val="008777D3"/>
    <w:rsid w:val="008810B3"/>
    <w:rsid w:val="00883B03"/>
    <w:rsid w:val="0088505F"/>
    <w:rsid w:val="0088519A"/>
    <w:rsid w:val="00890C8F"/>
    <w:rsid w:val="00891F22"/>
    <w:rsid w:val="00894D12"/>
    <w:rsid w:val="00894E26"/>
    <w:rsid w:val="00895D2A"/>
    <w:rsid w:val="00896C4C"/>
    <w:rsid w:val="008A1923"/>
    <w:rsid w:val="008A20CD"/>
    <w:rsid w:val="008A26D8"/>
    <w:rsid w:val="008A37CD"/>
    <w:rsid w:val="008A5B8F"/>
    <w:rsid w:val="008A5EC4"/>
    <w:rsid w:val="008A6BDF"/>
    <w:rsid w:val="008A716B"/>
    <w:rsid w:val="008B0469"/>
    <w:rsid w:val="008B5B4F"/>
    <w:rsid w:val="008B69E7"/>
    <w:rsid w:val="008B7538"/>
    <w:rsid w:val="008C0E13"/>
    <w:rsid w:val="008C2CAB"/>
    <w:rsid w:val="008C3CC7"/>
    <w:rsid w:val="008C5A60"/>
    <w:rsid w:val="008D2721"/>
    <w:rsid w:val="008D34E8"/>
    <w:rsid w:val="008D4222"/>
    <w:rsid w:val="008D448D"/>
    <w:rsid w:val="008D48DD"/>
    <w:rsid w:val="008D5B12"/>
    <w:rsid w:val="008D5E3B"/>
    <w:rsid w:val="008E114F"/>
    <w:rsid w:val="008E2762"/>
    <w:rsid w:val="008E7A56"/>
    <w:rsid w:val="008E7C63"/>
    <w:rsid w:val="008F1A68"/>
    <w:rsid w:val="008F2DEE"/>
    <w:rsid w:val="008F33FE"/>
    <w:rsid w:val="008F3A92"/>
    <w:rsid w:val="008F71EA"/>
    <w:rsid w:val="00900F5C"/>
    <w:rsid w:val="0090278A"/>
    <w:rsid w:val="009029A5"/>
    <w:rsid w:val="00910A12"/>
    <w:rsid w:val="0091343E"/>
    <w:rsid w:val="009136F9"/>
    <w:rsid w:val="00916274"/>
    <w:rsid w:val="00917AB1"/>
    <w:rsid w:val="0092016B"/>
    <w:rsid w:val="0092078E"/>
    <w:rsid w:val="00921161"/>
    <w:rsid w:val="00922F79"/>
    <w:rsid w:val="00923D04"/>
    <w:rsid w:val="00924154"/>
    <w:rsid w:val="00924749"/>
    <w:rsid w:val="0092599A"/>
    <w:rsid w:val="00926435"/>
    <w:rsid w:val="00927B14"/>
    <w:rsid w:val="00930D40"/>
    <w:rsid w:val="009320BE"/>
    <w:rsid w:val="0093245D"/>
    <w:rsid w:val="00932DF7"/>
    <w:rsid w:val="00934A1D"/>
    <w:rsid w:val="00935109"/>
    <w:rsid w:val="009353E9"/>
    <w:rsid w:val="00935FFF"/>
    <w:rsid w:val="00936873"/>
    <w:rsid w:val="00937630"/>
    <w:rsid w:val="009409DB"/>
    <w:rsid w:val="00941A38"/>
    <w:rsid w:val="00943DB0"/>
    <w:rsid w:val="009445C2"/>
    <w:rsid w:val="009459DB"/>
    <w:rsid w:val="00945ABF"/>
    <w:rsid w:val="009479BC"/>
    <w:rsid w:val="009502B2"/>
    <w:rsid w:val="00953BF5"/>
    <w:rsid w:val="0095432D"/>
    <w:rsid w:val="00954F6E"/>
    <w:rsid w:val="009564D7"/>
    <w:rsid w:val="0095730D"/>
    <w:rsid w:val="009573AE"/>
    <w:rsid w:val="009574EE"/>
    <w:rsid w:val="00957A7B"/>
    <w:rsid w:val="00957C7E"/>
    <w:rsid w:val="009636E0"/>
    <w:rsid w:val="00965D9A"/>
    <w:rsid w:val="00971857"/>
    <w:rsid w:val="009736EA"/>
    <w:rsid w:val="00974AFA"/>
    <w:rsid w:val="0097717F"/>
    <w:rsid w:val="009801B6"/>
    <w:rsid w:val="0098119E"/>
    <w:rsid w:val="009836DF"/>
    <w:rsid w:val="00986BB9"/>
    <w:rsid w:val="0098796E"/>
    <w:rsid w:val="00987E34"/>
    <w:rsid w:val="0099115A"/>
    <w:rsid w:val="00992FA0"/>
    <w:rsid w:val="0099449B"/>
    <w:rsid w:val="009947DB"/>
    <w:rsid w:val="00994E48"/>
    <w:rsid w:val="0099601C"/>
    <w:rsid w:val="00997702"/>
    <w:rsid w:val="009A21C5"/>
    <w:rsid w:val="009A2D1C"/>
    <w:rsid w:val="009A428D"/>
    <w:rsid w:val="009A453D"/>
    <w:rsid w:val="009A656B"/>
    <w:rsid w:val="009A73A9"/>
    <w:rsid w:val="009A7DE1"/>
    <w:rsid w:val="009B1383"/>
    <w:rsid w:val="009B3CA4"/>
    <w:rsid w:val="009B75D1"/>
    <w:rsid w:val="009C1EA0"/>
    <w:rsid w:val="009C3A17"/>
    <w:rsid w:val="009C47DE"/>
    <w:rsid w:val="009C4D38"/>
    <w:rsid w:val="009C501E"/>
    <w:rsid w:val="009C50FC"/>
    <w:rsid w:val="009D0479"/>
    <w:rsid w:val="009D0924"/>
    <w:rsid w:val="009D34D2"/>
    <w:rsid w:val="009D55DE"/>
    <w:rsid w:val="009D56B4"/>
    <w:rsid w:val="009E2755"/>
    <w:rsid w:val="009E43C3"/>
    <w:rsid w:val="009E50FD"/>
    <w:rsid w:val="009E5D13"/>
    <w:rsid w:val="009E5FB2"/>
    <w:rsid w:val="009E61C0"/>
    <w:rsid w:val="009E6536"/>
    <w:rsid w:val="009E6A27"/>
    <w:rsid w:val="009E7648"/>
    <w:rsid w:val="009F017C"/>
    <w:rsid w:val="009F1081"/>
    <w:rsid w:val="009F245B"/>
    <w:rsid w:val="009F3C30"/>
    <w:rsid w:val="009F6F14"/>
    <w:rsid w:val="009F70DB"/>
    <w:rsid w:val="00A00529"/>
    <w:rsid w:val="00A01504"/>
    <w:rsid w:val="00A01773"/>
    <w:rsid w:val="00A029B0"/>
    <w:rsid w:val="00A061C5"/>
    <w:rsid w:val="00A06558"/>
    <w:rsid w:val="00A06614"/>
    <w:rsid w:val="00A0689F"/>
    <w:rsid w:val="00A077D6"/>
    <w:rsid w:val="00A10937"/>
    <w:rsid w:val="00A10B4B"/>
    <w:rsid w:val="00A12039"/>
    <w:rsid w:val="00A14C60"/>
    <w:rsid w:val="00A15B50"/>
    <w:rsid w:val="00A16B99"/>
    <w:rsid w:val="00A202CE"/>
    <w:rsid w:val="00A2661C"/>
    <w:rsid w:val="00A30E40"/>
    <w:rsid w:val="00A31AFC"/>
    <w:rsid w:val="00A32E38"/>
    <w:rsid w:val="00A34A3A"/>
    <w:rsid w:val="00A34AC3"/>
    <w:rsid w:val="00A37CE5"/>
    <w:rsid w:val="00A404B1"/>
    <w:rsid w:val="00A434D9"/>
    <w:rsid w:val="00A44129"/>
    <w:rsid w:val="00A44FB7"/>
    <w:rsid w:val="00A46EC6"/>
    <w:rsid w:val="00A46FB9"/>
    <w:rsid w:val="00A47071"/>
    <w:rsid w:val="00A51E43"/>
    <w:rsid w:val="00A55A64"/>
    <w:rsid w:val="00A61DE2"/>
    <w:rsid w:val="00A67762"/>
    <w:rsid w:val="00A716CC"/>
    <w:rsid w:val="00A7295D"/>
    <w:rsid w:val="00A753C9"/>
    <w:rsid w:val="00A75FF2"/>
    <w:rsid w:val="00A808AC"/>
    <w:rsid w:val="00A82ADF"/>
    <w:rsid w:val="00A84F67"/>
    <w:rsid w:val="00A8598D"/>
    <w:rsid w:val="00A861F6"/>
    <w:rsid w:val="00A902DE"/>
    <w:rsid w:val="00A9156B"/>
    <w:rsid w:val="00A919D2"/>
    <w:rsid w:val="00A91FB2"/>
    <w:rsid w:val="00A93831"/>
    <w:rsid w:val="00A95E52"/>
    <w:rsid w:val="00A96386"/>
    <w:rsid w:val="00A96AAA"/>
    <w:rsid w:val="00A96DC0"/>
    <w:rsid w:val="00A97B7F"/>
    <w:rsid w:val="00AA2CBC"/>
    <w:rsid w:val="00AA4CDC"/>
    <w:rsid w:val="00AA534C"/>
    <w:rsid w:val="00AA6D33"/>
    <w:rsid w:val="00AA6D42"/>
    <w:rsid w:val="00AA7D47"/>
    <w:rsid w:val="00AB118B"/>
    <w:rsid w:val="00AB3B2F"/>
    <w:rsid w:val="00AB4374"/>
    <w:rsid w:val="00AB7823"/>
    <w:rsid w:val="00AC0F37"/>
    <w:rsid w:val="00AC1CB6"/>
    <w:rsid w:val="00AC2E74"/>
    <w:rsid w:val="00AC37B2"/>
    <w:rsid w:val="00AD1980"/>
    <w:rsid w:val="00AD19E6"/>
    <w:rsid w:val="00AD323F"/>
    <w:rsid w:val="00AD414A"/>
    <w:rsid w:val="00AD419B"/>
    <w:rsid w:val="00AD452E"/>
    <w:rsid w:val="00AD595E"/>
    <w:rsid w:val="00AD5DDA"/>
    <w:rsid w:val="00AD782C"/>
    <w:rsid w:val="00AE18F5"/>
    <w:rsid w:val="00AE1FC9"/>
    <w:rsid w:val="00AE26B0"/>
    <w:rsid w:val="00AE3E29"/>
    <w:rsid w:val="00AE481D"/>
    <w:rsid w:val="00AE737B"/>
    <w:rsid w:val="00AF319E"/>
    <w:rsid w:val="00AF3647"/>
    <w:rsid w:val="00AF69A6"/>
    <w:rsid w:val="00AF6B00"/>
    <w:rsid w:val="00AF6F96"/>
    <w:rsid w:val="00AF75FB"/>
    <w:rsid w:val="00AF7D31"/>
    <w:rsid w:val="00B00435"/>
    <w:rsid w:val="00B00829"/>
    <w:rsid w:val="00B04A30"/>
    <w:rsid w:val="00B062AD"/>
    <w:rsid w:val="00B06C8B"/>
    <w:rsid w:val="00B071CA"/>
    <w:rsid w:val="00B075B0"/>
    <w:rsid w:val="00B110B4"/>
    <w:rsid w:val="00B12750"/>
    <w:rsid w:val="00B2055D"/>
    <w:rsid w:val="00B21A85"/>
    <w:rsid w:val="00B21C2D"/>
    <w:rsid w:val="00B225D6"/>
    <w:rsid w:val="00B23DA4"/>
    <w:rsid w:val="00B243FE"/>
    <w:rsid w:val="00B24904"/>
    <w:rsid w:val="00B24CBA"/>
    <w:rsid w:val="00B2666F"/>
    <w:rsid w:val="00B26F93"/>
    <w:rsid w:val="00B27BFC"/>
    <w:rsid w:val="00B306A5"/>
    <w:rsid w:val="00B3096E"/>
    <w:rsid w:val="00B3205D"/>
    <w:rsid w:val="00B32A73"/>
    <w:rsid w:val="00B36FA1"/>
    <w:rsid w:val="00B37511"/>
    <w:rsid w:val="00B451AE"/>
    <w:rsid w:val="00B466EC"/>
    <w:rsid w:val="00B52973"/>
    <w:rsid w:val="00B52EB1"/>
    <w:rsid w:val="00B5455D"/>
    <w:rsid w:val="00B56B51"/>
    <w:rsid w:val="00B6121E"/>
    <w:rsid w:val="00B61A5C"/>
    <w:rsid w:val="00B62B2E"/>
    <w:rsid w:val="00B62B5A"/>
    <w:rsid w:val="00B637D3"/>
    <w:rsid w:val="00B65A10"/>
    <w:rsid w:val="00B66F4D"/>
    <w:rsid w:val="00B715D8"/>
    <w:rsid w:val="00B74786"/>
    <w:rsid w:val="00B757FD"/>
    <w:rsid w:val="00B770CF"/>
    <w:rsid w:val="00B80F65"/>
    <w:rsid w:val="00B81556"/>
    <w:rsid w:val="00B81AA3"/>
    <w:rsid w:val="00B82878"/>
    <w:rsid w:val="00B832AE"/>
    <w:rsid w:val="00B83B50"/>
    <w:rsid w:val="00B85C83"/>
    <w:rsid w:val="00B8797E"/>
    <w:rsid w:val="00B9094E"/>
    <w:rsid w:val="00B90965"/>
    <w:rsid w:val="00B92E82"/>
    <w:rsid w:val="00B93F30"/>
    <w:rsid w:val="00B94B25"/>
    <w:rsid w:val="00B958A6"/>
    <w:rsid w:val="00B96FBF"/>
    <w:rsid w:val="00BA1537"/>
    <w:rsid w:val="00BA2636"/>
    <w:rsid w:val="00BA2DE7"/>
    <w:rsid w:val="00BA6755"/>
    <w:rsid w:val="00BB349D"/>
    <w:rsid w:val="00BB5110"/>
    <w:rsid w:val="00BB514E"/>
    <w:rsid w:val="00BB7231"/>
    <w:rsid w:val="00BC0793"/>
    <w:rsid w:val="00BC092A"/>
    <w:rsid w:val="00BC2E11"/>
    <w:rsid w:val="00BC33F8"/>
    <w:rsid w:val="00BC61FC"/>
    <w:rsid w:val="00BD30B2"/>
    <w:rsid w:val="00BD3F58"/>
    <w:rsid w:val="00BD583E"/>
    <w:rsid w:val="00BE0ADB"/>
    <w:rsid w:val="00BE0EB9"/>
    <w:rsid w:val="00BE10C7"/>
    <w:rsid w:val="00BE6469"/>
    <w:rsid w:val="00BE7A85"/>
    <w:rsid w:val="00BE7D4C"/>
    <w:rsid w:val="00BF1568"/>
    <w:rsid w:val="00BF180A"/>
    <w:rsid w:val="00BF321E"/>
    <w:rsid w:val="00BF4E44"/>
    <w:rsid w:val="00BF602D"/>
    <w:rsid w:val="00BF7B4F"/>
    <w:rsid w:val="00C00218"/>
    <w:rsid w:val="00C01305"/>
    <w:rsid w:val="00C01849"/>
    <w:rsid w:val="00C0532A"/>
    <w:rsid w:val="00C05F9F"/>
    <w:rsid w:val="00C06CF0"/>
    <w:rsid w:val="00C07AB8"/>
    <w:rsid w:val="00C07D01"/>
    <w:rsid w:val="00C11FEA"/>
    <w:rsid w:val="00C124C6"/>
    <w:rsid w:val="00C1340D"/>
    <w:rsid w:val="00C14AF9"/>
    <w:rsid w:val="00C152AD"/>
    <w:rsid w:val="00C17CCE"/>
    <w:rsid w:val="00C20C06"/>
    <w:rsid w:val="00C221B1"/>
    <w:rsid w:val="00C232C0"/>
    <w:rsid w:val="00C236E0"/>
    <w:rsid w:val="00C23CA1"/>
    <w:rsid w:val="00C23F3D"/>
    <w:rsid w:val="00C258E4"/>
    <w:rsid w:val="00C25FEE"/>
    <w:rsid w:val="00C278B9"/>
    <w:rsid w:val="00C31793"/>
    <w:rsid w:val="00C32AC9"/>
    <w:rsid w:val="00C35A9D"/>
    <w:rsid w:val="00C373FE"/>
    <w:rsid w:val="00C4329A"/>
    <w:rsid w:val="00C45687"/>
    <w:rsid w:val="00C45730"/>
    <w:rsid w:val="00C45A45"/>
    <w:rsid w:val="00C47CCD"/>
    <w:rsid w:val="00C50174"/>
    <w:rsid w:val="00C504B1"/>
    <w:rsid w:val="00C5213B"/>
    <w:rsid w:val="00C52AF1"/>
    <w:rsid w:val="00C53638"/>
    <w:rsid w:val="00C541C4"/>
    <w:rsid w:val="00C54255"/>
    <w:rsid w:val="00C55BA4"/>
    <w:rsid w:val="00C57440"/>
    <w:rsid w:val="00C57E9A"/>
    <w:rsid w:val="00C62E0E"/>
    <w:rsid w:val="00C64ACC"/>
    <w:rsid w:val="00C6573A"/>
    <w:rsid w:val="00C66CC4"/>
    <w:rsid w:val="00C70D7F"/>
    <w:rsid w:val="00C715CB"/>
    <w:rsid w:val="00C7209A"/>
    <w:rsid w:val="00C721BC"/>
    <w:rsid w:val="00C77BDE"/>
    <w:rsid w:val="00C77C78"/>
    <w:rsid w:val="00C804DA"/>
    <w:rsid w:val="00C80FCB"/>
    <w:rsid w:val="00C814C8"/>
    <w:rsid w:val="00C819D0"/>
    <w:rsid w:val="00C81B6C"/>
    <w:rsid w:val="00C8206B"/>
    <w:rsid w:val="00C82AAE"/>
    <w:rsid w:val="00C84A45"/>
    <w:rsid w:val="00C84BFC"/>
    <w:rsid w:val="00C86511"/>
    <w:rsid w:val="00C874D2"/>
    <w:rsid w:val="00C9168E"/>
    <w:rsid w:val="00C930E0"/>
    <w:rsid w:val="00C937F4"/>
    <w:rsid w:val="00C93855"/>
    <w:rsid w:val="00C94ADE"/>
    <w:rsid w:val="00C96464"/>
    <w:rsid w:val="00CA382E"/>
    <w:rsid w:val="00CA464D"/>
    <w:rsid w:val="00CA538C"/>
    <w:rsid w:val="00CA54B4"/>
    <w:rsid w:val="00CA6E8A"/>
    <w:rsid w:val="00CA70EC"/>
    <w:rsid w:val="00CB0E7C"/>
    <w:rsid w:val="00CB275A"/>
    <w:rsid w:val="00CB2FA0"/>
    <w:rsid w:val="00CB5825"/>
    <w:rsid w:val="00CB5C91"/>
    <w:rsid w:val="00CB6330"/>
    <w:rsid w:val="00CC0829"/>
    <w:rsid w:val="00CC1B4D"/>
    <w:rsid w:val="00CC2405"/>
    <w:rsid w:val="00CC28F1"/>
    <w:rsid w:val="00CC7174"/>
    <w:rsid w:val="00CC7B2B"/>
    <w:rsid w:val="00CD024A"/>
    <w:rsid w:val="00CD0F34"/>
    <w:rsid w:val="00CD145E"/>
    <w:rsid w:val="00CD2D10"/>
    <w:rsid w:val="00CD43A6"/>
    <w:rsid w:val="00CD4785"/>
    <w:rsid w:val="00CE091A"/>
    <w:rsid w:val="00CE0E7A"/>
    <w:rsid w:val="00CE10A1"/>
    <w:rsid w:val="00CE19F7"/>
    <w:rsid w:val="00CE1AE4"/>
    <w:rsid w:val="00CE2A1C"/>
    <w:rsid w:val="00CE4940"/>
    <w:rsid w:val="00CE53BF"/>
    <w:rsid w:val="00CF01EB"/>
    <w:rsid w:val="00CF1A7E"/>
    <w:rsid w:val="00CF1BC0"/>
    <w:rsid w:val="00CF28B7"/>
    <w:rsid w:val="00CF39CC"/>
    <w:rsid w:val="00CF3B0F"/>
    <w:rsid w:val="00CF422F"/>
    <w:rsid w:val="00CF5340"/>
    <w:rsid w:val="00CF64E5"/>
    <w:rsid w:val="00CF7633"/>
    <w:rsid w:val="00CF7FB7"/>
    <w:rsid w:val="00D02E83"/>
    <w:rsid w:val="00D055F1"/>
    <w:rsid w:val="00D05F55"/>
    <w:rsid w:val="00D062B4"/>
    <w:rsid w:val="00D1289B"/>
    <w:rsid w:val="00D12CA8"/>
    <w:rsid w:val="00D13D95"/>
    <w:rsid w:val="00D1653A"/>
    <w:rsid w:val="00D17DF2"/>
    <w:rsid w:val="00D21550"/>
    <w:rsid w:val="00D222AD"/>
    <w:rsid w:val="00D22B5B"/>
    <w:rsid w:val="00D22C3A"/>
    <w:rsid w:val="00D22E1E"/>
    <w:rsid w:val="00D24178"/>
    <w:rsid w:val="00D24A1C"/>
    <w:rsid w:val="00D2504A"/>
    <w:rsid w:val="00D250E6"/>
    <w:rsid w:val="00D31166"/>
    <w:rsid w:val="00D32ECC"/>
    <w:rsid w:val="00D33448"/>
    <w:rsid w:val="00D4012B"/>
    <w:rsid w:val="00D4065E"/>
    <w:rsid w:val="00D427F0"/>
    <w:rsid w:val="00D42EDE"/>
    <w:rsid w:val="00D43C23"/>
    <w:rsid w:val="00D4756A"/>
    <w:rsid w:val="00D51A4D"/>
    <w:rsid w:val="00D525A8"/>
    <w:rsid w:val="00D52ACF"/>
    <w:rsid w:val="00D530D5"/>
    <w:rsid w:val="00D53787"/>
    <w:rsid w:val="00D5385C"/>
    <w:rsid w:val="00D539AF"/>
    <w:rsid w:val="00D5468C"/>
    <w:rsid w:val="00D558C8"/>
    <w:rsid w:val="00D56DA9"/>
    <w:rsid w:val="00D624EC"/>
    <w:rsid w:val="00D625D4"/>
    <w:rsid w:val="00D62F07"/>
    <w:rsid w:val="00D64261"/>
    <w:rsid w:val="00D6520A"/>
    <w:rsid w:val="00D66692"/>
    <w:rsid w:val="00D70AE3"/>
    <w:rsid w:val="00D713E4"/>
    <w:rsid w:val="00D73B65"/>
    <w:rsid w:val="00D73B8E"/>
    <w:rsid w:val="00D73D41"/>
    <w:rsid w:val="00D751EB"/>
    <w:rsid w:val="00D75A89"/>
    <w:rsid w:val="00D76B98"/>
    <w:rsid w:val="00D77608"/>
    <w:rsid w:val="00D80494"/>
    <w:rsid w:val="00D807CB"/>
    <w:rsid w:val="00D82A79"/>
    <w:rsid w:val="00D84033"/>
    <w:rsid w:val="00D8426C"/>
    <w:rsid w:val="00D90392"/>
    <w:rsid w:val="00D914A3"/>
    <w:rsid w:val="00D92A92"/>
    <w:rsid w:val="00D946C1"/>
    <w:rsid w:val="00D9548A"/>
    <w:rsid w:val="00D97CB8"/>
    <w:rsid w:val="00DA179D"/>
    <w:rsid w:val="00DA1E4B"/>
    <w:rsid w:val="00DA2D13"/>
    <w:rsid w:val="00DA4517"/>
    <w:rsid w:val="00DA514C"/>
    <w:rsid w:val="00DA52A7"/>
    <w:rsid w:val="00DA6CE0"/>
    <w:rsid w:val="00DA6E1F"/>
    <w:rsid w:val="00DA7759"/>
    <w:rsid w:val="00DA7F13"/>
    <w:rsid w:val="00DB0ED0"/>
    <w:rsid w:val="00DB1636"/>
    <w:rsid w:val="00DB21ED"/>
    <w:rsid w:val="00DB4349"/>
    <w:rsid w:val="00DB6C12"/>
    <w:rsid w:val="00DB6C33"/>
    <w:rsid w:val="00DB75FF"/>
    <w:rsid w:val="00DC2AAE"/>
    <w:rsid w:val="00DC2CB7"/>
    <w:rsid w:val="00DC2E67"/>
    <w:rsid w:val="00DC3888"/>
    <w:rsid w:val="00DC3CBB"/>
    <w:rsid w:val="00DC440B"/>
    <w:rsid w:val="00DC4A24"/>
    <w:rsid w:val="00DC7F92"/>
    <w:rsid w:val="00DD10A4"/>
    <w:rsid w:val="00DD268D"/>
    <w:rsid w:val="00DD33B8"/>
    <w:rsid w:val="00DD3E4C"/>
    <w:rsid w:val="00DD502C"/>
    <w:rsid w:val="00DD5AFB"/>
    <w:rsid w:val="00DD5FC4"/>
    <w:rsid w:val="00DD7120"/>
    <w:rsid w:val="00DD7C63"/>
    <w:rsid w:val="00DE0C52"/>
    <w:rsid w:val="00DE5A20"/>
    <w:rsid w:val="00DE691C"/>
    <w:rsid w:val="00DE6D80"/>
    <w:rsid w:val="00DF0811"/>
    <w:rsid w:val="00DF0FE2"/>
    <w:rsid w:val="00DF51EC"/>
    <w:rsid w:val="00DF6E6A"/>
    <w:rsid w:val="00DF7BE7"/>
    <w:rsid w:val="00E00EE7"/>
    <w:rsid w:val="00E01097"/>
    <w:rsid w:val="00E014CB"/>
    <w:rsid w:val="00E1004D"/>
    <w:rsid w:val="00E104D3"/>
    <w:rsid w:val="00E125E4"/>
    <w:rsid w:val="00E12963"/>
    <w:rsid w:val="00E13FF8"/>
    <w:rsid w:val="00E1428A"/>
    <w:rsid w:val="00E145C4"/>
    <w:rsid w:val="00E14BB3"/>
    <w:rsid w:val="00E150CC"/>
    <w:rsid w:val="00E169AA"/>
    <w:rsid w:val="00E16D8E"/>
    <w:rsid w:val="00E17F4A"/>
    <w:rsid w:val="00E20C0F"/>
    <w:rsid w:val="00E2458B"/>
    <w:rsid w:val="00E2468A"/>
    <w:rsid w:val="00E31719"/>
    <w:rsid w:val="00E32DAA"/>
    <w:rsid w:val="00E36E4C"/>
    <w:rsid w:val="00E3769D"/>
    <w:rsid w:val="00E4022E"/>
    <w:rsid w:val="00E4488A"/>
    <w:rsid w:val="00E5257B"/>
    <w:rsid w:val="00E54EAF"/>
    <w:rsid w:val="00E558E4"/>
    <w:rsid w:val="00E563E8"/>
    <w:rsid w:val="00E56549"/>
    <w:rsid w:val="00E56680"/>
    <w:rsid w:val="00E576D2"/>
    <w:rsid w:val="00E576D8"/>
    <w:rsid w:val="00E6022B"/>
    <w:rsid w:val="00E60504"/>
    <w:rsid w:val="00E62DEE"/>
    <w:rsid w:val="00E62F39"/>
    <w:rsid w:val="00E63751"/>
    <w:rsid w:val="00E647C0"/>
    <w:rsid w:val="00E648C4"/>
    <w:rsid w:val="00E71C76"/>
    <w:rsid w:val="00E723A2"/>
    <w:rsid w:val="00E73C28"/>
    <w:rsid w:val="00E74DF7"/>
    <w:rsid w:val="00E75A3D"/>
    <w:rsid w:val="00E762C6"/>
    <w:rsid w:val="00E7766F"/>
    <w:rsid w:val="00E77ABB"/>
    <w:rsid w:val="00E824DD"/>
    <w:rsid w:val="00E82EA8"/>
    <w:rsid w:val="00E83912"/>
    <w:rsid w:val="00E86AAD"/>
    <w:rsid w:val="00E87D45"/>
    <w:rsid w:val="00E903DB"/>
    <w:rsid w:val="00E90EAE"/>
    <w:rsid w:val="00E9196B"/>
    <w:rsid w:val="00E943BD"/>
    <w:rsid w:val="00E954F5"/>
    <w:rsid w:val="00E95C19"/>
    <w:rsid w:val="00EA08DC"/>
    <w:rsid w:val="00EA186E"/>
    <w:rsid w:val="00EA5F8F"/>
    <w:rsid w:val="00EA6423"/>
    <w:rsid w:val="00EB214B"/>
    <w:rsid w:val="00EB30B4"/>
    <w:rsid w:val="00EB6AC4"/>
    <w:rsid w:val="00EB7428"/>
    <w:rsid w:val="00EC0025"/>
    <w:rsid w:val="00EC1380"/>
    <w:rsid w:val="00EC1463"/>
    <w:rsid w:val="00EC3E6A"/>
    <w:rsid w:val="00EC456D"/>
    <w:rsid w:val="00EC5027"/>
    <w:rsid w:val="00EC5E32"/>
    <w:rsid w:val="00EC7ADC"/>
    <w:rsid w:val="00ED2D8B"/>
    <w:rsid w:val="00ED3981"/>
    <w:rsid w:val="00ED40B7"/>
    <w:rsid w:val="00ED42A7"/>
    <w:rsid w:val="00ED51FC"/>
    <w:rsid w:val="00ED7F7F"/>
    <w:rsid w:val="00EE0626"/>
    <w:rsid w:val="00EE1056"/>
    <w:rsid w:val="00EE120F"/>
    <w:rsid w:val="00EF0C73"/>
    <w:rsid w:val="00EF30C4"/>
    <w:rsid w:val="00EF36CB"/>
    <w:rsid w:val="00EF5129"/>
    <w:rsid w:val="00EF56B2"/>
    <w:rsid w:val="00EF5F2E"/>
    <w:rsid w:val="00EF6195"/>
    <w:rsid w:val="00F00D77"/>
    <w:rsid w:val="00F010A9"/>
    <w:rsid w:val="00F0347B"/>
    <w:rsid w:val="00F119E2"/>
    <w:rsid w:val="00F11AA2"/>
    <w:rsid w:val="00F13393"/>
    <w:rsid w:val="00F144F4"/>
    <w:rsid w:val="00F156AC"/>
    <w:rsid w:val="00F21CAD"/>
    <w:rsid w:val="00F228FA"/>
    <w:rsid w:val="00F22B53"/>
    <w:rsid w:val="00F23BCE"/>
    <w:rsid w:val="00F2598F"/>
    <w:rsid w:val="00F31901"/>
    <w:rsid w:val="00F31CA9"/>
    <w:rsid w:val="00F3278E"/>
    <w:rsid w:val="00F33C00"/>
    <w:rsid w:val="00F35D88"/>
    <w:rsid w:val="00F37431"/>
    <w:rsid w:val="00F42D71"/>
    <w:rsid w:val="00F430ED"/>
    <w:rsid w:val="00F444FD"/>
    <w:rsid w:val="00F45AAC"/>
    <w:rsid w:val="00F46624"/>
    <w:rsid w:val="00F46D96"/>
    <w:rsid w:val="00F5715D"/>
    <w:rsid w:val="00F57252"/>
    <w:rsid w:val="00F57454"/>
    <w:rsid w:val="00F57A80"/>
    <w:rsid w:val="00F57D61"/>
    <w:rsid w:val="00F61B11"/>
    <w:rsid w:val="00F63D61"/>
    <w:rsid w:val="00F653FE"/>
    <w:rsid w:val="00F65579"/>
    <w:rsid w:val="00F721EB"/>
    <w:rsid w:val="00F723C9"/>
    <w:rsid w:val="00F72AD8"/>
    <w:rsid w:val="00F72B7B"/>
    <w:rsid w:val="00F73710"/>
    <w:rsid w:val="00F74EFD"/>
    <w:rsid w:val="00F75858"/>
    <w:rsid w:val="00F769D3"/>
    <w:rsid w:val="00F80519"/>
    <w:rsid w:val="00F83B5F"/>
    <w:rsid w:val="00F83BFB"/>
    <w:rsid w:val="00F8504B"/>
    <w:rsid w:val="00F860B3"/>
    <w:rsid w:val="00F87A76"/>
    <w:rsid w:val="00F90137"/>
    <w:rsid w:val="00F90ADA"/>
    <w:rsid w:val="00F92D33"/>
    <w:rsid w:val="00F96829"/>
    <w:rsid w:val="00F97D82"/>
    <w:rsid w:val="00FA18CD"/>
    <w:rsid w:val="00FA1A57"/>
    <w:rsid w:val="00FA2089"/>
    <w:rsid w:val="00FA2380"/>
    <w:rsid w:val="00FA3B97"/>
    <w:rsid w:val="00FA3F21"/>
    <w:rsid w:val="00FA4839"/>
    <w:rsid w:val="00FA5952"/>
    <w:rsid w:val="00FA6901"/>
    <w:rsid w:val="00FA6BAD"/>
    <w:rsid w:val="00FA6C41"/>
    <w:rsid w:val="00FB19CA"/>
    <w:rsid w:val="00FB2FF5"/>
    <w:rsid w:val="00FB3E9E"/>
    <w:rsid w:val="00FB52C1"/>
    <w:rsid w:val="00FB5756"/>
    <w:rsid w:val="00FB6CBF"/>
    <w:rsid w:val="00FB6FA7"/>
    <w:rsid w:val="00FC1608"/>
    <w:rsid w:val="00FC2BEC"/>
    <w:rsid w:val="00FC2C5F"/>
    <w:rsid w:val="00FC3FE6"/>
    <w:rsid w:val="00FC5786"/>
    <w:rsid w:val="00FC5DA4"/>
    <w:rsid w:val="00FC7178"/>
    <w:rsid w:val="00FC7BC3"/>
    <w:rsid w:val="00FD0A9E"/>
    <w:rsid w:val="00FD1368"/>
    <w:rsid w:val="00FD4174"/>
    <w:rsid w:val="00FD438B"/>
    <w:rsid w:val="00FE07B4"/>
    <w:rsid w:val="00FE1979"/>
    <w:rsid w:val="00FE1F09"/>
    <w:rsid w:val="00FE39FA"/>
    <w:rsid w:val="00FE43F1"/>
    <w:rsid w:val="00FE44E3"/>
    <w:rsid w:val="00FF038A"/>
    <w:rsid w:val="00FF112E"/>
    <w:rsid w:val="00FF1B9C"/>
    <w:rsid w:val="00FF1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FFB351"/>
  <w15:docId w15:val="{DA6151D8-64ED-4A04-9BB6-0CAEAF561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heme="minorBidi"/>
        <w:kern w:val="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5AFB"/>
    <w:pPr>
      <w:spacing w:after="160" w:line="259" w:lineRule="auto"/>
    </w:pPr>
    <w:rPr>
      <w:rFonts w:asciiTheme="minorHAnsi" w:eastAsiaTheme="minorHAnsi" w:hAnsiTheme="minorHAnsi"/>
      <w:kern w:val="0"/>
      <w:sz w:val="22"/>
      <w:szCs w:val="22"/>
      <w:lang w:eastAsia="en-US"/>
    </w:rPr>
  </w:style>
  <w:style w:type="paragraph" w:styleId="Heading1">
    <w:name w:val="heading 1"/>
    <w:aliases w:val="x"/>
    <w:basedOn w:val="Normal"/>
    <w:next w:val="Normal"/>
    <w:link w:val="Heading1Char"/>
    <w:qFormat/>
    <w:rsid w:val="00F87A76"/>
    <w:pPr>
      <w:spacing w:before="240"/>
      <w:outlineLvl w:val="0"/>
    </w:pPr>
    <w:rPr>
      <w:rFonts w:ascii="Arial" w:hAnsi="Arial"/>
      <w:b/>
      <w:u w:val="single"/>
    </w:rPr>
  </w:style>
  <w:style w:type="paragraph" w:styleId="Heading2">
    <w:name w:val="heading 2"/>
    <w:basedOn w:val="Normal"/>
    <w:next w:val="Normal"/>
    <w:link w:val="Heading2Char"/>
    <w:qFormat/>
    <w:rsid w:val="00F87A76"/>
    <w:pPr>
      <w:spacing w:before="120"/>
      <w:outlineLvl w:val="1"/>
    </w:pPr>
    <w:rPr>
      <w:rFonts w:ascii="Arial" w:hAnsi="Arial" w:cstheme="majorBidi"/>
      <w:b/>
    </w:rPr>
  </w:style>
  <w:style w:type="paragraph" w:styleId="Heading3">
    <w:name w:val="heading 3"/>
    <w:basedOn w:val="Normal"/>
    <w:next w:val="Normal"/>
    <w:link w:val="Heading3Char"/>
    <w:qFormat/>
    <w:rsid w:val="00F87A76"/>
    <w:pPr>
      <w:ind w:left="360"/>
      <w:outlineLvl w:val="2"/>
    </w:pPr>
    <w:rPr>
      <w:b/>
    </w:rPr>
  </w:style>
  <w:style w:type="paragraph" w:styleId="Heading4">
    <w:name w:val="heading 4"/>
    <w:basedOn w:val="Normal"/>
    <w:next w:val="Normal"/>
    <w:link w:val="Heading4Char"/>
    <w:qFormat/>
    <w:rsid w:val="00F87A76"/>
    <w:pPr>
      <w:keepNext/>
      <w:keepLines/>
      <w:spacing w:before="240" w:line="480" w:lineRule="atLeast"/>
      <w:ind w:left="907" w:hanging="907"/>
      <w:outlineLvl w:val="3"/>
    </w:pPr>
    <w:rPr>
      <w:rFonts w:ascii="Arial" w:hAnsi="Arial" w:cstheme="majorBidi"/>
      <w:b/>
    </w:rPr>
  </w:style>
  <w:style w:type="paragraph" w:styleId="Heading5">
    <w:name w:val="heading 5"/>
    <w:basedOn w:val="Normal"/>
    <w:next w:val="Normal"/>
    <w:link w:val="Heading5Char"/>
    <w:qFormat/>
    <w:rsid w:val="00F87A76"/>
    <w:pPr>
      <w:ind w:left="706"/>
      <w:outlineLvl w:val="4"/>
    </w:pPr>
    <w:rPr>
      <w:b/>
    </w:rPr>
  </w:style>
  <w:style w:type="paragraph" w:styleId="Heading6">
    <w:name w:val="heading 6"/>
    <w:basedOn w:val="Normal"/>
    <w:next w:val="Normal"/>
    <w:link w:val="Heading6Char"/>
    <w:qFormat/>
    <w:rsid w:val="00F87A76"/>
    <w:pPr>
      <w:ind w:left="706"/>
      <w:outlineLvl w:val="5"/>
    </w:pPr>
    <w:rPr>
      <w:rFonts w:cstheme="majorBidi"/>
      <w:u w:val="single"/>
    </w:rPr>
  </w:style>
  <w:style w:type="paragraph" w:styleId="Heading7">
    <w:name w:val="heading 7"/>
    <w:basedOn w:val="Normal"/>
    <w:next w:val="Normal"/>
    <w:link w:val="Heading7Char"/>
    <w:qFormat/>
    <w:rsid w:val="00F87A76"/>
    <w:pPr>
      <w:ind w:left="706"/>
      <w:outlineLvl w:val="6"/>
    </w:pPr>
    <w:rPr>
      <w:i/>
    </w:rPr>
  </w:style>
  <w:style w:type="paragraph" w:styleId="Heading8">
    <w:name w:val="heading 8"/>
    <w:basedOn w:val="Normal"/>
    <w:next w:val="Normal"/>
    <w:link w:val="Heading8Char"/>
    <w:qFormat/>
    <w:rsid w:val="00F87A76"/>
    <w:pPr>
      <w:ind w:left="706"/>
      <w:outlineLvl w:val="7"/>
    </w:pPr>
    <w:rPr>
      <w:rFonts w:cstheme="majorBidi"/>
      <w:i/>
    </w:rPr>
  </w:style>
  <w:style w:type="paragraph" w:styleId="Heading9">
    <w:name w:val="heading 9"/>
    <w:basedOn w:val="Normal"/>
    <w:next w:val="Normal"/>
    <w:link w:val="Heading9Char"/>
    <w:qFormat/>
    <w:rsid w:val="00F87A76"/>
    <w:pPr>
      <w:ind w:left="706"/>
      <w:outlineLvl w:val="8"/>
    </w:pPr>
    <w:rPr>
      <w:rFonts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F87A76"/>
  </w:style>
  <w:style w:type="paragraph" w:customStyle="1" w:styleId="MDPI11articletype">
    <w:name w:val="MDPI_1.1_article_type"/>
    <w:basedOn w:val="MDPI31text"/>
    <w:next w:val="MDPI12title"/>
    <w:qFormat/>
    <w:rsid w:val="00135C14"/>
    <w:pPr>
      <w:spacing w:before="240" w:line="240" w:lineRule="auto"/>
      <w:ind w:firstLine="0"/>
      <w:jc w:val="left"/>
    </w:pPr>
    <w:rPr>
      <w:i/>
    </w:rPr>
  </w:style>
  <w:style w:type="paragraph" w:customStyle="1" w:styleId="MDPI12title">
    <w:name w:val="MDPI_1.2_title"/>
    <w:next w:val="MDPI13authornames"/>
    <w:qFormat/>
    <w:rsid w:val="003B4E63"/>
    <w:pPr>
      <w:adjustRightInd w:val="0"/>
      <w:snapToGrid w:val="0"/>
      <w:spacing w:after="240" w:line="400" w:lineRule="exact"/>
    </w:pPr>
    <w:rPr>
      <w:rFonts w:ascii="Palatino Linotype" w:eastAsia="Times New Roman" w:hAnsi="Palatino Linotype" w:cs="Times New Roman"/>
      <w:b/>
      <w:snapToGrid w:val="0"/>
      <w:color w:val="000000"/>
      <w:kern w:val="0"/>
      <w:sz w:val="36"/>
      <w:lang w:eastAsia="de-DE" w:bidi="en-US"/>
    </w:rPr>
  </w:style>
  <w:style w:type="paragraph" w:customStyle="1" w:styleId="MDPI13authornames">
    <w:name w:val="MDPI_1.3_authornames"/>
    <w:basedOn w:val="MDPI31text"/>
    <w:next w:val="MDPI14history"/>
    <w:qFormat/>
    <w:rsid w:val="0012125D"/>
    <w:pPr>
      <w:spacing w:after="120"/>
      <w:ind w:firstLine="0"/>
      <w:jc w:val="left"/>
    </w:pPr>
    <w:rPr>
      <w:b/>
      <w:snapToGrid/>
    </w:rPr>
  </w:style>
  <w:style w:type="paragraph" w:customStyle="1" w:styleId="MDPI14history">
    <w:name w:val="MDPI_1.4_history"/>
    <w:basedOn w:val="MDPI62Acknowledgments"/>
    <w:next w:val="MDPI15academiceditor"/>
    <w:qFormat/>
    <w:rsid w:val="003B4E63"/>
    <w:pPr>
      <w:ind w:left="113"/>
      <w:jc w:val="left"/>
    </w:pPr>
    <w:rPr>
      <w:snapToGrid/>
    </w:rPr>
  </w:style>
  <w:style w:type="paragraph" w:customStyle="1" w:styleId="MDPI15academiceditor">
    <w:name w:val="MDPI_1.5_academic_editor"/>
    <w:basedOn w:val="MDPI62Acknowledgments"/>
    <w:qFormat/>
    <w:rsid w:val="003B4E63"/>
    <w:pPr>
      <w:spacing w:before="0" w:after="120"/>
      <w:ind w:left="113"/>
      <w:jc w:val="left"/>
    </w:pPr>
    <w:rPr>
      <w:snapToGrid/>
      <w:szCs w:val="22"/>
    </w:rPr>
  </w:style>
  <w:style w:type="paragraph" w:customStyle="1" w:styleId="MDPI16affiliation">
    <w:name w:val="MDPI_1.6_affiliation"/>
    <w:basedOn w:val="MDPI62Acknowledgments"/>
    <w:qFormat/>
    <w:rsid w:val="00F3278E"/>
    <w:pPr>
      <w:spacing w:before="0"/>
      <w:ind w:left="311" w:hanging="198"/>
      <w:jc w:val="left"/>
    </w:pPr>
    <w:rPr>
      <w:snapToGrid/>
      <w:szCs w:val="18"/>
    </w:rPr>
  </w:style>
  <w:style w:type="paragraph" w:customStyle="1" w:styleId="MDPI17abstract">
    <w:name w:val="MDPI_1.7_abstract"/>
    <w:basedOn w:val="MDPI31text"/>
    <w:next w:val="MDPI18keywords"/>
    <w:qFormat/>
    <w:rsid w:val="003B4E63"/>
    <w:pPr>
      <w:spacing w:before="240"/>
      <w:ind w:left="113" w:firstLine="0"/>
    </w:pPr>
    <w:rPr>
      <w:snapToGrid/>
    </w:rPr>
  </w:style>
  <w:style w:type="paragraph" w:customStyle="1" w:styleId="MDPI18keywords">
    <w:name w:val="MDPI_1.8_keywords"/>
    <w:basedOn w:val="MDPI31text"/>
    <w:next w:val="MDPI19classification"/>
    <w:qFormat/>
    <w:rsid w:val="003B4E63"/>
    <w:pPr>
      <w:spacing w:before="240"/>
      <w:ind w:left="113" w:firstLine="0"/>
    </w:pPr>
  </w:style>
  <w:style w:type="paragraph" w:customStyle="1" w:styleId="MDPI19classification">
    <w:name w:val="MDPI_1.9_classification"/>
    <w:basedOn w:val="MDPI31text"/>
    <w:qFormat/>
    <w:rsid w:val="003B4E63"/>
    <w:pPr>
      <w:spacing w:before="240"/>
      <w:ind w:left="113" w:firstLine="0"/>
    </w:pPr>
    <w:rPr>
      <w:b/>
      <w:snapToGrid/>
    </w:rPr>
  </w:style>
  <w:style w:type="paragraph" w:customStyle="1" w:styleId="MDPI19line">
    <w:name w:val="MDPI_1.9_line"/>
    <w:basedOn w:val="MDPI31text"/>
    <w:qFormat/>
    <w:rsid w:val="003B4E63"/>
    <w:pPr>
      <w:pBdr>
        <w:bottom w:val="single" w:sz="6" w:space="1" w:color="auto"/>
      </w:pBdr>
      <w:ind w:firstLine="0"/>
    </w:pPr>
    <w:rPr>
      <w:rFonts w:cstheme="minorBidi"/>
      <w:snapToGrid/>
      <w:szCs w:val="24"/>
    </w:rPr>
  </w:style>
  <w:style w:type="paragraph" w:customStyle="1" w:styleId="M1stheader">
    <w:name w:val="M_1stheader"/>
    <w:basedOn w:val="Normal"/>
    <w:rsid w:val="00F87A76"/>
    <w:pPr>
      <w:tabs>
        <w:tab w:val="center" w:pos="4320"/>
        <w:tab w:val="right" w:pos="8640"/>
      </w:tabs>
      <w:ind w:right="360"/>
      <w:outlineLvl w:val="0"/>
    </w:pPr>
    <w:rPr>
      <w:i/>
    </w:rPr>
  </w:style>
  <w:style w:type="paragraph" w:customStyle="1" w:styleId="Mabstract">
    <w:name w:val="M_abstract"/>
    <w:basedOn w:val="Mdeck4text"/>
    <w:next w:val="Mdeck3keywords"/>
    <w:rsid w:val="00F87A76"/>
    <w:pPr>
      <w:spacing w:before="240"/>
      <w:ind w:left="113" w:right="505" w:firstLine="0"/>
    </w:pPr>
  </w:style>
  <w:style w:type="paragraph" w:customStyle="1" w:styleId="MAcknow">
    <w:name w:val="M_Acknow"/>
    <w:basedOn w:val="Normal"/>
    <w:rsid w:val="00F87A76"/>
    <w:pPr>
      <w:spacing w:before="120" w:line="240" w:lineRule="atLeast"/>
    </w:pPr>
    <w:rPr>
      <w:rFonts w:ascii="Minion Pro" w:hAnsi="Minion Pro"/>
      <w:color w:val="000000" w:themeColor="text1"/>
    </w:rPr>
  </w:style>
  <w:style w:type="paragraph" w:customStyle="1" w:styleId="Maddress">
    <w:name w:val="M_address"/>
    <w:basedOn w:val="Normal"/>
    <w:rsid w:val="00F87A76"/>
    <w:pPr>
      <w:spacing w:before="240"/>
    </w:pPr>
  </w:style>
  <w:style w:type="paragraph" w:customStyle="1" w:styleId="Mauthor">
    <w:name w:val="M_author"/>
    <w:basedOn w:val="Normal"/>
    <w:rsid w:val="00F87A76"/>
    <w:pPr>
      <w:spacing w:before="240" w:after="240" w:line="340" w:lineRule="exact"/>
    </w:pPr>
    <w:rPr>
      <w:b/>
      <w:lang w:val="it-IT"/>
    </w:rPr>
  </w:style>
  <w:style w:type="paragraph" w:customStyle="1" w:styleId="MCaption">
    <w:name w:val="M_Caption"/>
    <w:basedOn w:val="Normal"/>
    <w:rsid w:val="00F87A76"/>
    <w:pPr>
      <w:spacing w:before="240" w:after="240"/>
      <w:jc w:val="center"/>
    </w:pPr>
  </w:style>
  <w:style w:type="paragraph" w:customStyle="1" w:styleId="MCopyright">
    <w:name w:val="M_Copyright"/>
    <w:basedOn w:val="Mdeck8references"/>
    <w:qFormat/>
    <w:rsid w:val="00F87A76"/>
    <w:pPr>
      <w:tabs>
        <w:tab w:val="center" w:pos="4536"/>
        <w:tab w:val="right" w:pos="9072"/>
      </w:tabs>
      <w:spacing w:before="400"/>
      <w:ind w:left="0" w:firstLine="0"/>
    </w:pPr>
  </w:style>
  <w:style w:type="paragraph" w:customStyle="1" w:styleId="Mdeck1articletitle">
    <w:name w:val="M_deck_1_article_title"/>
    <w:next w:val="Mdeck2authorname"/>
    <w:qFormat/>
    <w:rsid w:val="00BA2DE7"/>
    <w:pPr>
      <w:kinsoku w:val="0"/>
      <w:overflowPunct w:val="0"/>
      <w:autoSpaceDE w:val="0"/>
      <w:autoSpaceDN w:val="0"/>
      <w:adjustRightInd w:val="0"/>
      <w:snapToGrid w:val="0"/>
      <w:spacing w:after="240" w:line="400" w:lineRule="exact"/>
    </w:pPr>
    <w:rPr>
      <w:rFonts w:ascii="Minion Pro" w:eastAsia="Times New Roman" w:hAnsi="Minion Pro"/>
      <w:b/>
      <w:snapToGrid w:val="0"/>
      <w:color w:val="000000"/>
      <w:kern w:val="0"/>
      <w:sz w:val="36"/>
      <w:lang w:eastAsia="de-DE" w:bidi="en-US"/>
    </w:rPr>
  </w:style>
  <w:style w:type="paragraph" w:customStyle="1" w:styleId="Mdeck1articletype">
    <w:name w:val="M_deck_1_article_type"/>
    <w:basedOn w:val="Mdeck4text"/>
    <w:next w:val="Mdeck1articletitle"/>
    <w:qFormat/>
    <w:rsid w:val="00BA2DE7"/>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BA2DE7"/>
    <w:pPr>
      <w:widowControl w:val="0"/>
      <w:kinsoku w:val="0"/>
      <w:overflowPunct w:val="0"/>
      <w:autoSpaceDE w:val="0"/>
      <w:autoSpaceDN w:val="0"/>
      <w:adjustRightInd w:val="0"/>
      <w:snapToGrid w:val="0"/>
      <w:spacing w:line="340" w:lineRule="atLeast"/>
      <w:ind w:left="311" w:hanging="198"/>
    </w:pPr>
    <w:rPr>
      <w:rFonts w:eastAsia="Times New Roman"/>
      <w:snapToGrid w:val="0"/>
      <w:color w:val="000000"/>
      <w:kern w:val="0"/>
      <w:sz w:val="24"/>
      <w:lang w:eastAsia="de-DE" w:bidi="en-US"/>
    </w:rPr>
  </w:style>
  <w:style w:type="paragraph" w:customStyle="1" w:styleId="Mdeck2authorcorrespondence">
    <w:name w:val="M_deck_2_author_correspondence"/>
    <w:qFormat/>
    <w:rsid w:val="00BA2DE7"/>
    <w:pPr>
      <w:kinsoku w:val="0"/>
      <w:overflowPunct w:val="0"/>
      <w:autoSpaceDE w:val="0"/>
      <w:autoSpaceDN w:val="0"/>
      <w:adjustRightInd w:val="0"/>
      <w:snapToGrid w:val="0"/>
      <w:spacing w:line="200" w:lineRule="atLeast"/>
      <w:ind w:left="311" w:hanging="198"/>
    </w:pPr>
    <w:rPr>
      <w:rFonts w:ascii="Palatino Linotype" w:eastAsia="Times New Roman" w:hAnsi="Palatino Linotype"/>
      <w:snapToGrid w:val="0"/>
      <w:color w:val="000000"/>
      <w:kern w:val="0"/>
      <w:sz w:val="18"/>
      <w:lang w:eastAsia="de-DE" w:bidi="en-US"/>
    </w:rPr>
  </w:style>
  <w:style w:type="paragraph" w:customStyle="1" w:styleId="Mdeck2authorname">
    <w:name w:val="M_deck_2_author_name"/>
    <w:next w:val="Mdeck3publcationhistory"/>
    <w:qFormat/>
    <w:rsid w:val="00BA2DE7"/>
    <w:pPr>
      <w:kinsoku w:val="0"/>
      <w:overflowPunct w:val="0"/>
      <w:autoSpaceDE w:val="0"/>
      <w:autoSpaceDN w:val="0"/>
      <w:adjustRightInd w:val="0"/>
      <w:snapToGrid w:val="0"/>
      <w:spacing w:before="240" w:after="120" w:line="320" w:lineRule="atLeast"/>
    </w:pPr>
    <w:rPr>
      <w:rFonts w:eastAsia="Times New Roman"/>
      <w:b/>
      <w:snapToGrid w:val="0"/>
      <w:color w:val="000000"/>
      <w:kern w:val="0"/>
      <w:sz w:val="22"/>
      <w:lang w:eastAsia="de-DE" w:bidi="en-US"/>
    </w:rPr>
  </w:style>
  <w:style w:type="paragraph" w:customStyle="1" w:styleId="Mdeck3abstract">
    <w:name w:val="M_deck_3_abstract"/>
    <w:basedOn w:val="Mdeck4text"/>
    <w:next w:val="Mdeck3keywords"/>
    <w:qFormat/>
    <w:rsid w:val="00BA2DE7"/>
    <w:pPr>
      <w:widowControl w:val="0"/>
      <w:spacing w:before="240" w:after="240" w:line="340" w:lineRule="atLeast"/>
      <w:ind w:left="113" w:right="567"/>
    </w:pPr>
    <w:rPr>
      <w:snapToGrid/>
    </w:rPr>
  </w:style>
  <w:style w:type="paragraph" w:customStyle="1" w:styleId="Mdeck3keywords">
    <w:name w:val="M_deck_3_keywords"/>
    <w:basedOn w:val="Mdeck4text"/>
    <w:next w:val="Normal"/>
    <w:qFormat/>
    <w:rsid w:val="00BA2DE7"/>
    <w:pPr>
      <w:spacing w:before="240"/>
      <w:ind w:left="113" w:firstLine="0"/>
    </w:pPr>
  </w:style>
  <w:style w:type="paragraph" w:customStyle="1" w:styleId="Mdeck3publcationhistory">
    <w:name w:val="M_deck_3_publcation_history"/>
    <w:next w:val="Normal"/>
    <w:qFormat/>
    <w:rsid w:val="00BA2DE7"/>
    <w:pPr>
      <w:widowControl w:val="0"/>
      <w:kinsoku w:val="0"/>
      <w:overflowPunct w:val="0"/>
      <w:autoSpaceDE w:val="0"/>
      <w:autoSpaceDN w:val="0"/>
      <w:adjustRightInd w:val="0"/>
      <w:snapToGrid w:val="0"/>
      <w:spacing w:before="240" w:line="340" w:lineRule="atLeast"/>
      <w:ind w:left="113"/>
    </w:pPr>
    <w:rPr>
      <w:rFonts w:eastAsia="Times New Roman"/>
      <w:i/>
      <w:snapToGrid w:val="0"/>
      <w:color w:val="000000"/>
      <w:kern w:val="0"/>
      <w:sz w:val="24"/>
      <w:lang w:eastAsia="de-DE" w:bidi="en-US"/>
    </w:rPr>
  </w:style>
  <w:style w:type="paragraph" w:customStyle="1" w:styleId="Mdeck4heading1">
    <w:name w:val="M_deck_4_heading_1"/>
    <w:basedOn w:val="MHeading3"/>
    <w:next w:val="Normal"/>
    <w:qFormat/>
    <w:rsid w:val="00BA2DE7"/>
    <w:pPr>
      <w:spacing w:line="340" w:lineRule="atLeast"/>
      <w:outlineLvl w:val="0"/>
    </w:pPr>
    <w:rPr>
      <w:b/>
      <w:snapToGrid/>
    </w:rPr>
  </w:style>
  <w:style w:type="paragraph" w:customStyle="1" w:styleId="Mdeck4heading2">
    <w:name w:val="M_deck_4_heading_2"/>
    <w:basedOn w:val="MHeading3"/>
    <w:next w:val="Normal"/>
    <w:qFormat/>
    <w:rsid w:val="00BA2DE7"/>
    <w:pPr>
      <w:outlineLvl w:val="1"/>
    </w:pPr>
    <w:rPr>
      <w:i/>
      <w:snapToGrid/>
    </w:rPr>
  </w:style>
  <w:style w:type="paragraph" w:customStyle="1" w:styleId="Mdeck4heading3">
    <w:name w:val="M_deck_4_heading_3"/>
    <w:basedOn w:val="Mdeck4text"/>
    <w:next w:val="Normal"/>
    <w:qFormat/>
    <w:rsid w:val="00BA2DE7"/>
    <w:pPr>
      <w:spacing w:before="240" w:after="120" w:line="340" w:lineRule="atLeast"/>
      <w:ind w:firstLineChars="50" w:firstLine="50"/>
      <w:outlineLvl w:val="2"/>
    </w:pPr>
    <w:rPr>
      <w:snapToGrid/>
    </w:rPr>
  </w:style>
  <w:style w:type="paragraph" w:customStyle="1" w:styleId="Mdeck4text">
    <w:name w:val="M_deck_4_text"/>
    <w:qFormat/>
    <w:rsid w:val="00BA2DE7"/>
    <w:pPr>
      <w:kinsoku w:val="0"/>
      <w:overflowPunct w:val="0"/>
      <w:autoSpaceDE w:val="0"/>
      <w:autoSpaceDN w:val="0"/>
      <w:adjustRightInd w:val="0"/>
      <w:snapToGrid w:val="0"/>
      <w:spacing w:line="320" w:lineRule="atLeast"/>
      <w:ind w:firstLine="425"/>
      <w:jc w:val="both"/>
    </w:pPr>
    <w:rPr>
      <w:rFonts w:ascii="Minion Pro" w:eastAsia="Times New Roman" w:hAnsi="Minion Pro"/>
      <w:snapToGrid w:val="0"/>
      <w:color w:val="000000"/>
      <w:kern w:val="0"/>
      <w:sz w:val="24"/>
      <w:lang w:eastAsia="de-DE" w:bidi="en-US"/>
    </w:rPr>
  </w:style>
  <w:style w:type="paragraph" w:customStyle="1" w:styleId="Mdeck4textbulletlist">
    <w:name w:val="M_deck_4_text_bullet_list"/>
    <w:basedOn w:val="Mdeck4text"/>
    <w:qFormat/>
    <w:rsid w:val="00BA2DE7"/>
    <w:pPr>
      <w:numPr>
        <w:numId w:val="46"/>
      </w:numPr>
      <w:spacing w:before="120" w:after="120" w:line="340" w:lineRule="atLeast"/>
    </w:pPr>
    <w:rPr>
      <w:snapToGrid/>
    </w:rPr>
  </w:style>
  <w:style w:type="paragraph" w:customStyle="1" w:styleId="Mdeck4textfirstlinezero">
    <w:name w:val="M_deck_4_text_firstline_zero"/>
    <w:basedOn w:val="Mdeck4text"/>
    <w:next w:val="Mdeck4text"/>
    <w:qFormat/>
    <w:rsid w:val="00BA2DE7"/>
    <w:pPr>
      <w:ind w:firstLine="0"/>
    </w:pPr>
    <w:rPr>
      <w:szCs w:val="24"/>
    </w:rPr>
  </w:style>
  <w:style w:type="paragraph" w:customStyle="1" w:styleId="MFigure">
    <w:name w:val="M_Figure"/>
    <w:qFormat/>
    <w:rsid w:val="00F87A76"/>
    <w:pPr>
      <w:jc w:val="center"/>
    </w:pPr>
    <w:rPr>
      <w:rFonts w:ascii="Minion Pro" w:eastAsia="Times New Roman" w:hAnsi="Minion Pro"/>
      <w:color w:val="000000" w:themeColor="text1"/>
      <w:sz w:val="24"/>
    </w:rPr>
  </w:style>
  <w:style w:type="paragraph" w:customStyle="1" w:styleId="Mdeck4textlist">
    <w:name w:val="M_deck_4_text_list"/>
    <w:basedOn w:val="MFigure"/>
    <w:qFormat/>
    <w:rsid w:val="00BA2DE7"/>
    <w:rPr>
      <w:i/>
    </w:rPr>
  </w:style>
  <w:style w:type="paragraph" w:customStyle="1" w:styleId="Mdeck4textlrindent">
    <w:name w:val="M_deck_4_text_lr_indent"/>
    <w:basedOn w:val="Mdeck4text"/>
    <w:qFormat/>
    <w:rsid w:val="00BA2DE7"/>
    <w:pPr>
      <w:spacing w:before="120" w:after="120" w:line="260" w:lineRule="atLeast"/>
      <w:ind w:left="425" w:right="425" w:firstLine="0"/>
    </w:pPr>
    <w:rPr>
      <w:rFonts w:ascii="Palatino Linotype" w:hAnsi="Palatino Linotype"/>
      <w:sz w:val="20"/>
    </w:rPr>
  </w:style>
  <w:style w:type="paragraph" w:customStyle="1" w:styleId="Mdeck4textnumberedlist">
    <w:name w:val="M_deck_4_text_numbered_list"/>
    <w:basedOn w:val="Mdeck4text"/>
    <w:qFormat/>
    <w:rsid w:val="00BA2DE7"/>
    <w:pPr>
      <w:numPr>
        <w:numId w:val="47"/>
      </w:numPr>
      <w:spacing w:before="120" w:after="120" w:line="340" w:lineRule="atLeast"/>
    </w:pPr>
    <w:rPr>
      <w:snapToGrid/>
    </w:rPr>
  </w:style>
  <w:style w:type="paragraph" w:customStyle="1" w:styleId="Mdeck5tablebody">
    <w:name w:val="M_deck_5_table_body"/>
    <w:qFormat/>
    <w:rsid w:val="00BA2DE7"/>
    <w:pPr>
      <w:kinsoku w:val="0"/>
      <w:overflowPunct w:val="0"/>
      <w:autoSpaceDE w:val="0"/>
      <w:autoSpaceDN w:val="0"/>
      <w:adjustRightInd w:val="0"/>
      <w:snapToGrid w:val="0"/>
      <w:jc w:val="center"/>
    </w:pPr>
    <w:rPr>
      <w:rFonts w:ascii="Minion Pro" w:eastAsia="Times New Roman" w:hAnsi="Minion Pro"/>
      <w:snapToGrid w:val="0"/>
      <w:color w:val="000000"/>
      <w:kern w:val="0"/>
      <w:lang w:eastAsia="de-DE" w:bidi="en-US"/>
    </w:rPr>
  </w:style>
  <w:style w:type="table" w:customStyle="1" w:styleId="Mdeck5tablebodythreelines">
    <w:name w:val="M_deck_5_table_body_three_lines"/>
    <w:basedOn w:val="TableNormal"/>
    <w:uiPriority w:val="99"/>
    <w:rsid w:val="00BA2DE7"/>
    <w:pPr>
      <w:adjustRightInd w:val="0"/>
      <w:snapToGrid w:val="0"/>
      <w:spacing w:line="300" w:lineRule="exact"/>
      <w:jc w:val="center"/>
    </w:pPr>
    <w:rPr>
      <w:rFonts w:eastAsiaTheme="minorEastAsia" w:cs="Times New Roman"/>
      <w:kern w:val="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BA2DE7"/>
    <w:pPr>
      <w:kinsoku w:val="0"/>
      <w:overflowPunct w:val="0"/>
      <w:autoSpaceDE w:val="0"/>
      <w:autoSpaceDN w:val="0"/>
      <w:adjustRightInd w:val="0"/>
      <w:snapToGrid w:val="0"/>
      <w:spacing w:after="120" w:line="260" w:lineRule="atLeast"/>
      <w:jc w:val="both"/>
    </w:pPr>
    <w:rPr>
      <w:rFonts w:ascii="Palatino Linotype" w:eastAsia="Times New Roman" w:hAnsi="Palatino Linotype"/>
      <w:snapToGrid w:val="0"/>
      <w:color w:val="000000"/>
      <w:kern w:val="0"/>
      <w:sz w:val="18"/>
      <w:lang w:eastAsia="de-DE" w:bidi="en-US"/>
    </w:rPr>
  </w:style>
  <w:style w:type="paragraph" w:customStyle="1" w:styleId="Mdeck5tablefooter">
    <w:name w:val="M_deck_5_table_footer"/>
    <w:basedOn w:val="Mdeck5tablecaption"/>
    <w:next w:val="Mdeck4text"/>
    <w:qFormat/>
    <w:rsid w:val="00BA2DE7"/>
    <w:pPr>
      <w:spacing w:line="300" w:lineRule="exact"/>
    </w:pPr>
  </w:style>
  <w:style w:type="paragraph" w:customStyle="1" w:styleId="Mdeck5tableheader">
    <w:name w:val="M_deck_5_table_header"/>
    <w:basedOn w:val="Mdeck5tablefooter"/>
    <w:rsid w:val="00BA2DE7"/>
  </w:style>
  <w:style w:type="paragraph" w:customStyle="1" w:styleId="Mdeck6figurebody">
    <w:name w:val="M_deck_6_figure_body"/>
    <w:qFormat/>
    <w:rsid w:val="00BA2DE7"/>
    <w:pPr>
      <w:widowControl w:val="0"/>
      <w:kinsoku w:val="0"/>
      <w:overflowPunct w:val="0"/>
      <w:autoSpaceDE w:val="0"/>
      <w:autoSpaceDN w:val="0"/>
      <w:adjustRightInd w:val="0"/>
      <w:snapToGrid w:val="0"/>
      <w:spacing w:line="340" w:lineRule="atLeast"/>
      <w:jc w:val="center"/>
    </w:pPr>
    <w:rPr>
      <w:rFonts w:eastAsia="Times New Roman"/>
      <w:snapToGrid w:val="0"/>
      <w:color w:val="000000"/>
      <w:kern w:val="0"/>
      <w:sz w:val="24"/>
      <w:lang w:eastAsia="de-DE" w:bidi="en-US"/>
    </w:rPr>
  </w:style>
  <w:style w:type="paragraph" w:customStyle="1" w:styleId="Mdeck6figurecaption">
    <w:name w:val="M_deck_6_figure_caption"/>
    <w:next w:val="Mdeck4text"/>
    <w:qFormat/>
    <w:rsid w:val="00BA2DE7"/>
    <w:pPr>
      <w:adjustRightInd w:val="0"/>
      <w:snapToGrid w:val="0"/>
      <w:spacing w:before="120" w:line="260" w:lineRule="atLeast"/>
    </w:pPr>
    <w:rPr>
      <w:rFonts w:ascii="Palatino Linotype" w:eastAsia="Times New Roman" w:hAnsi="Palatino Linotype"/>
      <w:snapToGrid w:val="0"/>
      <w:color w:val="000000"/>
      <w:kern w:val="0"/>
      <w:sz w:val="18"/>
      <w:lang w:eastAsia="de-DE" w:bidi="en-US"/>
    </w:rPr>
  </w:style>
  <w:style w:type="paragraph" w:customStyle="1" w:styleId="Mdeck7equation">
    <w:name w:val="M_deck_7_equation"/>
    <w:basedOn w:val="Mdeck4text"/>
    <w:qFormat/>
    <w:rsid w:val="00BA2DE7"/>
    <w:pPr>
      <w:spacing w:before="120" w:after="120"/>
      <w:ind w:left="709" w:firstLine="0"/>
      <w:jc w:val="center"/>
    </w:pPr>
    <w:rPr>
      <w:i/>
      <w:snapToGrid/>
      <w:szCs w:val="24"/>
      <w:lang w:eastAsia="en-US"/>
    </w:rPr>
  </w:style>
  <w:style w:type="paragraph" w:customStyle="1" w:styleId="Mdeck8references">
    <w:name w:val="M_deck_8_references"/>
    <w:qFormat/>
    <w:rsid w:val="00BA2DE7"/>
    <w:pPr>
      <w:numPr>
        <w:numId w:val="48"/>
      </w:numPr>
      <w:kinsoku w:val="0"/>
      <w:overflowPunct w:val="0"/>
      <w:autoSpaceDE w:val="0"/>
      <w:autoSpaceDN w:val="0"/>
      <w:adjustRightInd w:val="0"/>
      <w:snapToGrid w:val="0"/>
      <w:spacing w:line="260" w:lineRule="atLeast"/>
      <w:jc w:val="both"/>
    </w:pPr>
    <w:rPr>
      <w:rFonts w:eastAsia="Times New Roman"/>
      <w:snapToGrid w:val="0"/>
      <w:color w:val="000000"/>
      <w:kern w:val="0"/>
      <w:sz w:val="24"/>
      <w:lang w:eastAsia="de-DE" w:bidi="en-US"/>
    </w:rPr>
  </w:style>
  <w:style w:type="paragraph" w:customStyle="1" w:styleId="MHeader">
    <w:name w:val="M_Header"/>
    <w:basedOn w:val="Normal"/>
    <w:rsid w:val="00F87A76"/>
    <w:pPr>
      <w:spacing w:after="240"/>
      <w:ind w:left="425"/>
    </w:pPr>
    <w:rPr>
      <w:rFonts w:ascii="Minion Pro" w:hAnsi="Minion Pro"/>
    </w:rPr>
  </w:style>
  <w:style w:type="paragraph" w:customStyle="1" w:styleId="MHeading1">
    <w:name w:val="M_Heading1"/>
    <w:basedOn w:val="MHeading3"/>
    <w:qFormat/>
    <w:rsid w:val="00F87A76"/>
    <w:rPr>
      <w:b/>
    </w:rPr>
  </w:style>
  <w:style w:type="paragraph" w:customStyle="1" w:styleId="MHeading2">
    <w:name w:val="M_Heading2"/>
    <w:basedOn w:val="MHeading3"/>
    <w:qFormat/>
    <w:rsid w:val="00F87A76"/>
    <w:rPr>
      <w:i/>
    </w:rPr>
  </w:style>
  <w:style w:type="paragraph" w:customStyle="1" w:styleId="MHeading3">
    <w:name w:val="M_Heading3"/>
    <w:basedOn w:val="Mdeck4text"/>
    <w:qFormat/>
    <w:rsid w:val="00F87A76"/>
    <w:pPr>
      <w:spacing w:before="240" w:after="120"/>
    </w:pPr>
  </w:style>
  <w:style w:type="paragraph" w:customStyle="1" w:styleId="MISSN">
    <w:name w:val="M_ISSN"/>
    <w:basedOn w:val="Normal"/>
    <w:rsid w:val="00F87A76"/>
    <w:pPr>
      <w:spacing w:after="520"/>
      <w:jc w:val="right"/>
    </w:pPr>
  </w:style>
  <w:style w:type="paragraph" w:customStyle="1" w:styleId="Mline2">
    <w:name w:val="M_line2"/>
    <w:basedOn w:val="Mdeck4text"/>
    <w:qFormat/>
    <w:rsid w:val="00F87A76"/>
    <w:pPr>
      <w:pBdr>
        <w:bottom w:val="single" w:sz="6" w:space="1" w:color="auto"/>
      </w:pBdr>
      <w:spacing w:after="480"/>
    </w:pPr>
  </w:style>
  <w:style w:type="paragraph" w:customStyle="1" w:styleId="Mline1">
    <w:name w:val="M_line1"/>
    <w:basedOn w:val="Mdeck4text"/>
    <w:next w:val="Mline2"/>
    <w:qFormat/>
    <w:rsid w:val="00F87A76"/>
    <w:pPr>
      <w:ind w:firstLine="0"/>
    </w:pPr>
  </w:style>
  <w:style w:type="paragraph" w:customStyle="1" w:styleId="MLogo">
    <w:name w:val="M_Logo"/>
    <w:basedOn w:val="Normal"/>
    <w:rsid w:val="00F87A76"/>
    <w:pPr>
      <w:spacing w:before="140"/>
      <w:jc w:val="right"/>
    </w:pPr>
    <w:rPr>
      <w:b/>
      <w:i/>
      <w:sz w:val="64"/>
    </w:rPr>
  </w:style>
  <w:style w:type="paragraph" w:customStyle="1" w:styleId="Mreceived">
    <w:name w:val="M_received"/>
    <w:basedOn w:val="Maddress"/>
    <w:rsid w:val="00F87A76"/>
    <w:rPr>
      <w:i/>
    </w:rPr>
  </w:style>
  <w:style w:type="paragraph" w:customStyle="1" w:styleId="MRefer">
    <w:name w:val="M_Refer"/>
    <w:basedOn w:val="Normal"/>
    <w:rsid w:val="00F87A76"/>
    <w:pPr>
      <w:ind w:left="461" w:hanging="461"/>
    </w:pPr>
  </w:style>
  <w:style w:type="paragraph" w:customStyle="1" w:styleId="Mtable">
    <w:name w:val="M_table"/>
    <w:basedOn w:val="Normal"/>
    <w:rsid w:val="00F87A76"/>
    <w:pPr>
      <w:keepNext/>
      <w:tabs>
        <w:tab w:val="left" w:pos="284"/>
      </w:tabs>
    </w:pPr>
  </w:style>
  <w:style w:type="paragraph" w:customStyle="1" w:styleId="MTablecaption">
    <w:name w:val="M_Tablecaption"/>
    <w:basedOn w:val="MCaption"/>
    <w:rsid w:val="00F87A76"/>
    <w:pPr>
      <w:spacing w:after="0"/>
    </w:pPr>
  </w:style>
  <w:style w:type="paragraph" w:customStyle="1" w:styleId="MText">
    <w:name w:val="M_Text"/>
    <w:basedOn w:val="Normal"/>
    <w:rsid w:val="00F87A76"/>
    <w:pPr>
      <w:ind w:firstLine="288"/>
    </w:pPr>
  </w:style>
  <w:style w:type="paragraph" w:customStyle="1" w:styleId="MTitel">
    <w:name w:val="M_Titel"/>
    <w:basedOn w:val="Normal"/>
    <w:rsid w:val="00F87A76"/>
    <w:pPr>
      <w:spacing w:before="240"/>
    </w:pPr>
    <w:rPr>
      <w:b/>
      <w:sz w:val="36"/>
      <w:lang w:val="en-GB"/>
    </w:rPr>
  </w:style>
  <w:style w:type="paragraph" w:customStyle="1" w:styleId="MDPIheader">
    <w:name w:val="MDPI_header"/>
    <w:qFormat/>
    <w:rsid w:val="003B4E63"/>
    <w:pPr>
      <w:adjustRightInd w:val="0"/>
      <w:snapToGrid w:val="0"/>
      <w:spacing w:after="240"/>
    </w:pPr>
    <w:rPr>
      <w:rFonts w:ascii="Palatino Linotype" w:eastAsia="Times New Roman" w:hAnsi="Palatino Linotype" w:cs="Times New Roman"/>
      <w:iCs/>
      <w:kern w:val="0"/>
      <w:sz w:val="16"/>
      <w:lang w:eastAsia="de-DE"/>
    </w:rPr>
  </w:style>
  <w:style w:type="paragraph" w:customStyle="1" w:styleId="Mheaderjournallogo">
    <w:name w:val="M_header_journal_logo"/>
    <w:qFormat/>
    <w:rsid w:val="00F87A76"/>
    <w:rPr>
      <w:rFonts w:ascii="Minion Pro" w:eastAsiaTheme="minorEastAsia" w:hAnsi="Minion Pro" w:cs="Times New Roman"/>
      <w:color w:val="000000"/>
      <w:kern w:val="0"/>
      <w:sz w:val="24"/>
      <w:lang w:val="de-DE"/>
    </w:rPr>
  </w:style>
  <w:style w:type="paragraph" w:customStyle="1" w:styleId="TextBericht">
    <w:name w:val="Text_Bericht"/>
    <w:basedOn w:val="Normal"/>
    <w:uiPriority w:val="99"/>
    <w:rsid w:val="00F87A76"/>
    <w:pPr>
      <w:spacing w:after="120" w:line="276" w:lineRule="auto"/>
    </w:pPr>
    <w:rPr>
      <w:rFonts w:ascii="Arial" w:hAnsi="Arial"/>
      <w:lang w:val="de-DE"/>
    </w:rPr>
  </w:style>
  <w:style w:type="character" w:customStyle="1" w:styleId="Heading2Char">
    <w:name w:val="Heading 2 Char"/>
    <w:basedOn w:val="DefaultParagraphFont"/>
    <w:link w:val="Heading2"/>
    <w:rsid w:val="00F87A76"/>
    <w:rPr>
      <w:rFonts w:ascii="Arial" w:eastAsia="Times New Roman" w:hAnsi="Arial" w:cstheme="majorBidi"/>
      <w:b/>
      <w:color w:val="000000"/>
      <w:kern w:val="0"/>
      <w:sz w:val="24"/>
      <w:lang w:eastAsia="de-DE"/>
    </w:rPr>
  </w:style>
  <w:style w:type="paragraph" w:customStyle="1" w:styleId="berschrift3">
    <w:name w:val="Überschrift3"/>
    <w:basedOn w:val="Heading2"/>
    <w:uiPriority w:val="99"/>
    <w:rsid w:val="00F87A76"/>
    <w:pPr>
      <w:keepNext/>
      <w:tabs>
        <w:tab w:val="num" w:pos="360"/>
      </w:tabs>
      <w:spacing w:before="0"/>
      <w:ind w:left="576" w:hanging="576"/>
    </w:pPr>
    <w:rPr>
      <w:rFonts w:cs="Arial"/>
      <w:bCs/>
      <w:iCs/>
      <w:sz w:val="18"/>
      <w:szCs w:val="28"/>
      <w:lang w:val="de-DE"/>
    </w:rPr>
  </w:style>
  <w:style w:type="character" w:customStyle="1" w:styleId="Heading1Char">
    <w:name w:val="Heading 1 Char"/>
    <w:aliases w:val="x Char"/>
    <w:basedOn w:val="DefaultParagraphFont"/>
    <w:link w:val="Heading1"/>
    <w:rsid w:val="00F87A76"/>
    <w:rPr>
      <w:rFonts w:ascii="Arial" w:eastAsia="Times New Roman" w:hAnsi="Arial" w:cs="Times New Roman"/>
      <w:b/>
      <w:color w:val="000000"/>
      <w:kern w:val="0"/>
      <w:sz w:val="24"/>
      <w:u w:val="single"/>
      <w:lang w:eastAsia="de-DE"/>
    </w:rPr>
  </w:style>
  <w:style w:type="character" w:customStyle="1" w:styleId="Heading3Char">
    <w:name w:val="Heading 3 Char"/>
    <w:basedOn w:val="DefaultParagraphFont"/>
    <w:link w:val="Heading3"/>
    <w:rsid w:val="00F87A76"/>
    <w:rPr>
      <w:rFonts w:eastAsia="Times New Roman" w:cs="Times New Roman"/>
      <w:b/>
      <w:color w:val="000000"/>
      <w:kern w:val="0"/>
      <w:sz w:val="24"/>
      <w:lang w:eastAsia="de-DE"/>
    </w:rPr>
  </w:style>
  <w:style w:type="character" w:customStyle="1" w:styleId="Heading4Char">
    <w:name w:val="Heading 4 Char"/>
    <w:basedOn w:val="DefaultParagraphFont"/>
    <w:link w:val="Heading4"/>
    <w:rsid w:val="00F87A76"/>
    <w:rPr>
      <w:rFonts w:ascii="Arial" w:eastAsia="Times New Roman" w:hAnsi="Arial" w:cstheme="majorBidi"/>
      <w:b/>
      <w:color w:val="000000"/>
      <w:kern w:val="0"/>
      <w:sz w:val="24"/>
      <w:lang w:eastAsia="de-DE"/>
    </w:rPr>
  </w:style>
  <w:style w:type="character" w:customStyle="1" w:styleId="Heading5Char">
    <w:name w:val="Heading 5 Char"/>
    <w:basedOn w:val="DefaultParagraphFont"/>
    <w:link w:val="Heading5"/>
    <w:rsid w:val="00F87A76"/>
    <w:rPr>
      <w:rFonts w:eastAsia="Times New Roman" w:cs="Times New Roman"/>
      <w:b/>
      <w:color w:val="000000"/>
      <w:kern w:val="0"/>
      <w:sz w:val="24"/>
      <w:lang w:eastAsia="de-DE"/>
    </w:rPr>
  </w:style>
  <w:style w:type="character" w:customStyle="1" w:styleId="Heading6Char">
    <w:name w:val="Heading 6 Char"/>
    <w:basedOn w:val="DefaultParagraphFont"/>
    <w:link w:val="Heading6"/>
    <w:rsid w:val="00F87A76"/>
    <w:rPr>
      <w:rFonts w:eastAsia="Times New Roman" w:cstheme="majorBidi"/>
      <w:color w:val="000000"/>
      <w:kern w:val="0"/>
      <w:sz w:val="24"/>
      <w:u w:val="single"/>
      <w:lang w:eastAsia="de-DE"/>
    </w:rPr>
  </w:style>
  <w:style w:type="character" w:customStyle="1" w:styleId="Heading7Char">
    <w:name w:val="Heading 7 Char"/>
    <w:basedOn w:val="DefaultParagraphFont"/>
    <w:link w:val="Heading7"/>
    <w:rsid w:val="00F87A76"/>
    <w:rPr>
      <w:rFonts w:eastAsia="Times New Roman" w:cs="Times New Roman"/>
      <w:i/>
      <w:color w:val="000000"/>
      <w:kern w:val="0"/>
      <w:sz w:val="24"/>
      <w:lang w:eastAsia="de-DE"/>
    </w:rPr>
  </w:style>
  <w:style w:type="character" w:customStyle="1" w:styleId="Heading8Char">
    <w:name w:val="Heading 8 Char"/>
    <w:basedOn w:val="DefaultParagraphFont"/>
    <w:link w:val="Heading8"/>
    <w:rsid w:val="00F87A76"/>
    <w:rPr>
      <w:rFonts w:eastAsia="Times New Roman" w:cstheme="majorBidi"/>
      <w:i/>
      <w:color w:val="000000"/>
      <w:kern w:val="0"/>
      <w:sz w:val="24"/>
      <w:lang w:eastAsia="de-DE"/>
    </w:rPr>
  </w:style>
  <w:style w:type="character" w:customStyle="1" w:styleId="Heading9Char">
    <w:name w:val="Heading 9 Char"/>
    <w:basedOn w:val="DefaultParagraphFont"/>
    <w:link w:val="Heading9"/>
    <w:rsid w:val="00F87A76"/>
    <w:rPr>
      <w:rFonts w:eastAsia="Times New Roman" w:cstheme="majorBidi"/>
      <w:i/>
      <w:color w:val="000000"/>
      <w:kern w:val="0"/>
      <w:sz w:val="24"/>
      <w:lang w:eastAsia="de-DE"/>
    </w:rPr>
  </w:style>
  <w:style w:type="character" w:styleId="Hyperlink">
    <w:name w:val="Hyperlink"/>
    <w:uiPriority w:val="99"/>
    <w:rsid w:val="00F87A76"/>
    <w:rPr>
      <w:color w:val="0000FF"/>
      <w:u w:val="single"/>
    </w:rPr>
  </w:style>
  <w:style w:type="character" w:styleId="FollowedHyperlink">
    <w:name w:val="FollowedHyperlink"/>
    <w:basedOn w:val="DefaultParagraphFont"/>
    <w:rsid w:val="00F87A76"/>
    <w:rPr>
      <w:color w:val="954F72" w:themeColor="followedHyperlink"/>
      <w:u w:val="single"/>
    </w:rPr>
  </w:style>
  <w:style w:type="character" w:styleId="LineNumber">
    <w:name w:val="line number"/>
    <w:basedOn w:val="DefaultParagraphFont"/>
    <w:uiPriority w:val="99"/>
    <w:rsid w:val="00F87A76"/>
  </w:style>
  <w:style w:type="paragraph" w:styleId="FootnoteText">
    <w:name w:val="footnote text"/>
    <w:basedOn w:val="Normal"/>
    <w:link w:val="FootnoteTextChar"/>
    <w:rsid w:val="00F87A76"/>
  </w:style>
  <w:style w:type="character" w:customStyle="1" w:styleId="FootnoteTextChar">
    <w:name w:val="Footnote Text Char"/>
    <w:basedOn w:val="DefaultParagraphFont"/>
    <w:link w:val="FootnoteText"/>
    <w:rsid w:val="00F87A76"/>
    <w:rPr>
      <w:rFonts w:eastAsia="Times New Roman" w:cs="Times New Roman"/>
      <w:color w:val="000000"/>
      <w:kern w:val="0"/>
      <w:sz w:val="24"/>
      <w:lang w:eastAsia="de-DE"/>
    </w:rPr>
  </w:style>
  <w:style w:type="paragraph" w:styleId="List">
    <w:name w:val="List"/>
    <w:basedOn w:val="Normal"/>
    <w:rsid w:val="00F87A76"/>
    <w:pPr>
      <w:ind w:left="200" w:hangingChars="200" w:hanging="200"/>
      <w:contextualSpacing/>
    </w:pPr>
  </w:style>
  <w:style w:type="paragraph" w:styleId="ListBullet">
    <w:name w:val="List Bullet"/>
    <w:basedOn w:val="Normal"/>
    <w:rsid w:val="00F87A76"/>
    <w:pPr>
      <w:tabs>
        <w:tab w:val="num" w:pos="360"/>
      </w:tabs>
      <w:ind w:left="200" w:hangingChars="200" w:hanging="200"/>
      <w:contextualSpacing/>
    </w:pPr>
  </w:style>
  <w:style w:type="paragraph" w:styleId="ListParagraph">
    <w:name w:val="List Paragraph"/>
    <w:basedOn w:val="Normal"/>
    <w:uiPriority w:val="34"/>
    <w:qFormat/>
    <w:rsid w:val="00F87A76"/>
    <w:pPr>
      <w:ind w:firstLineChars="200" w:firstLine="420"/>
    </w:pPr>
  </w:style>
  <w:style w:type="paragraph" w:styleId="BalloonText">
    <w:name w:val="Balloon Text"/>
    <w:basedOn w:val="Normal"/>
    <w:link w:val="BalloonTextChar"/>
    <w:uiPriority w:val="99"/>
    <w:rsid w:val="00F87A76"/>
    <w:rPr>
      <w:rFonts w:cs="Tahoma"/>
      <w:sz w:val="18"/>
      <w:szCs w:val="18"/>
    </w:rPr>
  </w:style>
  <w:style w:type="character" w:customStyle="1" w:styleId="BalloonTextChar">
    <w:name w:val="Balloon Text Char"/>
    <w:basedOn w:val="DefaultParagraphFont"/>
    <w:link w:val="BalloonText"/>
    <w:uiPriority w:val="99"/>
    <w:rsid w:val="00F87A76"/>
    <w:rPr>
      <w:rFonts w:eastAsia="Times New Roman" w:cs="Tahoma"/>
      <w:color w:val="000000"/>
      <w:kern w:val="0"/>
      <w:sz w:val="18"/>
      <w:szCs w:val="18"/>
      <w:lang w:eastAsia="de-DE"/>
    </w:rPr>
  </w:style>
  <w:style w:type="paragraph" w:styleId="CommentText">
    <w:name w:val="annotation text"/>
    <w:basedOn w:val="Normal"/>
    <w:link w:val="CommentTextChar"/>
    <w:rsid w:val="00F87A76"/>
  </w:style>
  <w:style w:type="character" w:customStyle="1" w:styleId="CommentTextChar">
    <w:name w:val="Comment Text Char"/>
    <w:basedOn w:val="DefaultParagraphFont"/>
    <w:link w:val="CommentText"/>
    <w:rsid w:val="00F87A76"/>
    <w:rPr>
      <w:rFonts w:eastAsia="Times New Roman" w:cs="Times New Roman"/>
      <w:color w:val="000000"/>
      <w:kern w:val="0"/>
      <w:sz w:val="24"/>
      <w:lang w:eastAsia="de-DE"/>
    </w:rPr>
  </w:style>
  <w:style w:type="character" w:styleId="CommentReference">
    <w:name w:val="annotation reference"/>
    <w:basedOn w:val="DefaultParagraphFont"/>
    <w:rsid w:val="00F87A76"/>
    <w:rPr>
      <w:sz w:val="21"/>
      <w:szCs w:val="21"/>
    </w:rPr>
  </w:style>
  <w:style w:type="paragraph" w:styleId="CommentSubject">
    <w:name w:val="annotation subject"/>
    <w:basedOn w:val="CommentText"/>
    <w:next w:val="CommentText"/>
    <w:link w:val="CommentSubjectChar"/>
    <w:rsid w:val="00F87A76"/>
    <w:rPr>
      <w:b/>
      <w:bCs/>
    </w:rPr>
  </w:style>
  <w:style w:type="character" w:customStyle="1" w:styleId="CommentSubjectChar">
    <w:name w:val="Comment Subject Char"/>
    <w:basedOn w:val="CommentTextChar"/>
    <w:link w:val="CommentSubject"/>
    <w:rsid w:val="00F87A76"/>
    <w:rPr>
      <w:rFonts w:eastAsia="Times New Roman" w:cs="Times New Roman"/>
      <w:b/>
      <w:bCs/>
      <w:color w:val="000000"/>
      <w:kern w:val="0"/>
      <w:sz w:val="24"/>
      <w:lang w:eastAsia="de-DE"/>
    </w:rPr>
  </w:style>
  <w:style w:type="paragraph" w:styleId="NormalWeb">
    <w:name w:val="Normal (Web)"/>
    <w:basedOn w:val="Normal"/>
    <w:uiPriority w:val="99"/>
    <w:rsid w:val="00F87A76"/>
    <w:rPr>
      <w:szCs w:val="24"/>
    </w:rPr>
  </w:style>
  <w:style w:type="paragraph" w:styleId="Bibliography">
    <w:name w:val="Bibliography"/>
    <w:basedOn w:val="Normal"/>
    <w:next w:val="Normal"/>
    <w:uiPriority w:val="37"/>
    <w:semiHidden/>
    <w:unhideWhenUsed/>
    <w:rsid w:val="00F87A76"/>
  </w:style>
  <w:style w:type="paragraph" w:styleId="Caption">
    <w:name w:val="caption"/>
    <w:basedOn w:val="Normal"/>
    <w:next w:val="Normal"/>
    <w:uiPriority w:val="35"/>
    <w:qFormat/>
    <w:rsid w:val="00F87A76"/>
    <w:pPr>
      <w:ind w:left="850" w:hanging="850"/>
      <w:jc w:val="center"/>
    </w:pPr>
    <w:rPr>
      <w:b/>
      <w:bCs/>
      <w:szCs w:val="24"/>
    </w:rPr>
  </w:style>
  <w:style w:type="paragraph" w:styleId="TableofFigures">
    <w:name w:val="table of figures"/>
    <w:basedOn w:val="Normal"/>
    <w:next w:val="Normal"/>
    <w:rsid w:val="00F87A76"/>
    <w:pPr>
      <w:tabs>
        <w:tab w:val="left" w:pos="374"/>
      </w:tabs>
      <w:snapToGrid w:val="0"/>
      <w:spacing w:line="220" w:lineRule="exact"/>
    </w:pPr>
    <w:rPr>
      <w:sz w:val="16"/>
      <w:szCs w:val="16"/>
    </w:rPr>
  </w:style>
  <w:style w:type="table" w:styleId="TableGrid">
    <w:name w:val="Table Grid"/>
    <w:basedOn w:val="TableNormal"/>
    <w:uiPriority w:val="59"/>
    <w:rsid w:val="00F87A76"/>
    <w:rPr>
      <w:rFonts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F87A76"/>
    <w:pPr>
      <w:spacing w:line="360" w:lineRule="auto"/>
    </w:pPr>
    <w:rPr>
      <w:szCs w:val="24"/>
      <w:lang w:val="en-GB" w:eastAsia="ar-SA"/>
    </w:rPr>
  </w:style>
  <w:style w:type="character" w:customStyle="1" w:styleId="EndnoteTextChar">
    <w:name w:val="Endnote Text Char"/>
    <w:basedOn w:val="DefaultParagraphFont"/>
    <w:link w:val="EndnoteText"/>
    <w:rsid w:val="00F87A76"/>
    <w:rPr>
      <w:rFonts w:eastAsia="Times New Roman" w:cs="Times New Roman"/>
      <w:color w:val="000000"/>
      <w:kern w:val="0"/>
      <w:sz w:val="24"/>
      <w:szCs w:val="24"/>
      <w:lang w:val="en-GB" w:eastAsia="ar-SA"/>
    </w:rPr>
  </w:style>
  <w:style w:type="character" w:styleId="EndnoteReference">
    <w:name w:val="endnote reference"/>
    <w:basedOn w:val="DefaultParagraphFont"/>
    <w:rsid w:val="00F87A76"/>
    <w:rPr>
      <w:vertAlign w:val="superscript"/>
    </w:rPr>
  </w:style>
  <w:style w:type="paragraph" w:styleId="Footer">
    <w:name w:val="footer"/>
    <w:basedOn w:val="Normal"/>
    <w:link w:val="FooterChar"/>
    <w:uiPriority w:val="99"/>
    <w:rsid w:val="00F87A76"/>
    <w:pPr>
      <w:tabs>
        <w:tab w:val="center" w:pos="4153"/>
        <w:tab w:val="right" w:pos="8306"/>
      </w:tabs>
      <w:snapToGrid w:val="0"/>
      <w:spacing w:line="240" w:lineRule="atLeast"/>
    </w:pPr>
    <w:rPr>
      <w:sz w:val="18"/>
      <w:szCs w:val="18"/>
    </w:rPr>
  </w:style>
  <w:style w:type="character" w:customStyle="1" w:styleId="FooterChar">
    <w:name w:val="Footer Char"/>
    <w:basedOn w:val="DefaultParagraphFont"/>
    <w:link w:val="Footer"/>
    <w:uiPriority w:val="99"/>
    <w:rsid w:val="00F87A76"/>
    <w:rPr>
      <w:rFonts w:eastAsia="Times New Roman" w:cs="Times New Roman"/>
      <w:color w:val="000000"/>
      <w:kern w:val="0"/>
      <w:sz w:val="18"/>
      <w:szCs w:val="18"/>
      <w:lang w:eastAsia="de-DE"/>
    </w:rPr>
  </w:style>
  <w:style w:type="character" w:styleId="PageNumber">
    <w:name w:val="page number"/>
    <w:basedOn w:val="DefaultParagraphFont"/>
    <w:rsid w:val="00F87A76"/>
  </w:style>
  <w:style w:type="paragraph" w:styleId="Header">
    <w:name w:val="header"/>
    <w:basedOn w:val="Normal"/>
    <w:link w:val="HeaderChar"/>
    <w:uiPriority w:val="99"/>
    <w:rsid w:val="00F87A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uiPriority w:val="99"/>
    <w:rsid w:val="00F87A76"/>
    <w:rPr>
      <w:rFonts w:eastAsia="Times New Roman" w:cs="Times New Roman"/>
      <w:color w:val="000000"/>
      <w:kern w:val="0"/>
      <w:sz w:val="18"/>
      <w:szCs w:val="18"/>
      <w:lang w:eastAsia="de-DE"/>
    </w:rPr>
  </w:style>
  <w:style w:type="paragraph" w:styleId="BodyText">
    <w:name w:val="Body Text"/>
    <w:link w:val="BodyTextChar"/>
    <w:rsid w:val="00F87A76"/>
    <w:pPr>
      <w:spacing w:after="120" w:line="340" w:lineRule="atLeast"/>
      <w:jc w:val="both"/>
    </w:pPr>
    <w:rPr>
      <w:rFonts w:cs="Times New Roman"/>
      <w:color w:val="000000"/>
      <w:kern w:val="0"/>
      <w:sz w:val="24"/>
      <w:lang w:eastAsia="de-DE"/>
    </w:rPr>
  </w:style>
  <w:style w:type="character" w:customStyle="1" w:styleId="BodyTextChar">
    <w:name w:val="Body Text Char"/>
    <w:basedOn w:val="DefaultParagraphFont"/>
    <w:link w:val="BodyText"/>
    <w:rsid w:val="00F87A76"/>
    <w:rPr>
      <w:rFonts w:cs="Times New Roman"/>
      <w:color w:val="000000"/>
      <w:kern w:val="0"/>
      <w:sz w:val="24"/>
      <w:lang w:eastAsia="de-DE"/>
    </w:rPr>
  </w:style>
  <w:style w:type="paragraph" w:customStyle="1" w:styleId="Mdeck4text2nd">
    <w:name w:val="M_deck_4_text_2nd"/>
    <w:qFormat/>
    <w:rsid w:val="00BA2DE7"/>
    <w:pPr>
      <w:adjustRightInd w:val="0"/>
      <w:snapToGrid w:val="0"/>
      <w:spacing w:line="260" w:lineRule="atLeast"/>
      <w:ind w:left="850" w:hanging="425"/>
      <w:jc w:val="both"/>
    </w:pPr>
    <w:rPr>
      <w:rFonts w:ascii="Palatino Linotype" w:eastAsia="Times New Roman" w:hAnsi="Palatino Linotype"/>
      <w:snapToGrid w:val="0"/>
      <w:color w:val="000000"/>
      <w:kern w:val="0"/>
      <w:lang w:eastAsia="de-DE" w:bidi="en-US"/>
    </w:rPr>
  </w:style>
  <w:style w:type="character" w:styleId="PlaceholderText">
    <w:name w:val="Placeholder Text"/>
    <w:basedOn w:val="DefaultParagraphFont"/>
    <w:uiPriority w:val="99"/>
    <w:semiHidden/>
    <w:rsid w:val="00F87A76"/>
    <w:rPr>
      <w:color w:val="808080"/>
    </w:rPr>
  </w:style>
  <w:style w:type="paragraph" w:customStyle="1" w:styleId="MDPIheadercitation">
    <w:name w:val="MDPI_header_citation"/>
    <w:basedOn w:val="MDPI62Acknowledgments"/>
    <w:rsid w:val="002220D5"/>
    <w:pPr>
      <w:spacing w:before="0" w:after="240" w:line="240" w:lineRule="auto"/>
      <w:jc w:val="left"/>
    </w:pPr>
  </w:style>
  <w:style w:type="paragraph" w:customStyle="1" w:styleId="MDPIheaderjournallogo">
    <w:name w:val="MDPI_header_journal_logo"/>
    <w:qFormat/>
    <w:rsid w:val="003B4E63"/>
    <w:pPr>
      <w:adjustRightInd w:val="0"/>
      <w:snapToGrid w:val="0"/>
    </w:pPr>
    <w:rPr>
      <w:rFonts w:ascii="Palatino Linotype" w:eastAsia="Times New Roman" w:hAnsi="Palatino Linotype" w:cs="Times New Roman"/>
      <w:i/>
      <w:color w:val="000000"/>
      <w:kern w:val="0"/>
      <w:sz w:val="24"/>
      <w:szCs w:val="22"/>
      <w:lang w:eastAsia="de-CH"/>
    </w:rPr>
  </w:style>
  <w:style w:type="paragraph" w:customStyle="1" w:styleId="Mfooter">
    <w:name w:val="M_footer"/>
    <w:qFormat/>
    <w:rsid w:val="00F87A76"/>
    <w:pPr>
      <w:spacing w:before="120"/>
      <w:jc w:val="center"/>
    </w:pPr>
    <w:rPr>
      <w:rFonts w:ascii="Minion Pro" w:eastAsiaTheme="minorEastAsia" w:hAnsi="Minion Pro" w:cs="Times New Roman"/>
      <w:color w:val="000000"/>
      <w:kern w:val="0"/>
      <w:sz w:val="24"/>
      <w:lang w:val="de-DE"/>
    </w:rPr>
  </w:style>
  <w:style w:type="paragraph" w:customStyle="1" w:styleId="Mfooterfirstpage">
    <w:name w:val="M_footer_firstpage"/>
    <w:basedOn w:val="Mfooter"/>
    <w:qFormat/>
    <w:rsid w:val="00F87A76"/>
    <w:pPr>
      <w:tabs>
        <w:tab w:val="right" w:pos="8845"/>
      </w:tabs>
      <w:spacing w:line="160" w:lineRule="exact"/>
    </w:pPr>
  </w:style>
  <w:style w:type="paragraph" w:customStyle="1" w:styleId="Mheadermdpilogo">
    <w:name w:val="M_header_mdpi_logo"/>
    <w:qFormat/>
    <w:rsid w:val="00F87A76"/>
    <w:pPr>
      <w:jc w:val="right"/>
    </w:pPr>
    <w:rPr>
      <w:rFonts w:ascii="Minion Pro" w:eastAsiaTheme="minorEastAsia" w:hAnsi="Minion Pro" w:cs="Times New Roman"/>
      <w:color w:val="000000"/>
      <w:kern w:val="0"/>
      <w:sz w:val="24"/>
      <w:lang w:val="de-DE"/>
    </w:rPr>
  </w:style>
  <w:style w:type="paragraph" w:customStyle="1" w:styleId="MAcknowledgments">
    <w:name w:val="M_Acknowledgments"/>
    <w:qFormat/>
    <w:rsid w:val="00554334"/>
    <w:pPr>
      <w:spacing w:after="120" w:line="240" w:lineRule="atLeast"/>
      <w:jc w:val="both"/>
    </w:pPr>
    <w:rPr>
      <w:rFonts w:ascii="Minion Pro" w:eastAsiaTheme="minorEastAsia" w:hAnsi="Minion Pro" w:cs="Times New Roman"/>
      <w:color w:val="000000"/>
      <w:kern w:val="0"/>
      <w:sz w:val="24"/>
      <w:lang w:val="de-DE"/>
    </w:rPr>
  </w:style>
  <w:style w:type="paragraph" w:customStyle="1" w:styleId="MDPI32textnoindent">
    <w:name w:val="MDPI_3.2_text_no_indent"/>
    <w:basedOn w:val="MDPI31text"/>
    <w:qFormat/>
    <w:rsid w:val="00B65A10"/>
    <w:pPr>
      <w:ind w:firstLine="0"/>
    </w:pPr>
  </w:style>
  <w:style w:type="paragraph" w:customStyle="1" w:styleId="MDPI33textspaceafter">
    <w:name w:val="MDPI_3.3_text_space_after"/>
    <w:basedOn w:val="MDPI31text"/>
    <w:qFormat/>
    <w:rsid w:val="00B65A10"/>
    <w:pPr>
      <w:spacing w:after="240"/>
    </w:pPr>
  </w:style>
  <w:style w:type="paragraph" w:customStyle="1" w:styleId="MDPI34textspacebefore">
    <w:name w:val="MDPI_3.4_text_space_before"/>
    <w:basedOn w:val="MDPI31text"/>
    <w:qFormat/>
    <w:rsid w:val="00B65A10"/>
    <w:pPr>
      <w:spacing w:before="240"/>
    </w:pPr>
  </w:style>
  <w:style w:type="paragraph" w:customStyle="1" w:styleId="MDPI35textbeforelist">
    <w:name w:val="MDPI_3.5_text_before_list"/>
    <w:basedOn w:val="MDPI31text"/>
    <w:qFormat/>
    <w:rsid w:val="00B65A10"/>
    <w:pPr>
      <w:spacing w:after="120"/>
    </w:pPr>
  </w:style>
  <w:style w:type="paragraph" w:customStyle="1" w:styleId="MDPI36textafterlist">
    <w:name w:val="MDPI_3.6_text_after_list"/>
    <w:basedOn w:val="MDPI31text"/>
    <w:qFormat/>
    <w:rsid w:val="00B65A10"/>
    <w:pPr>
      <w:spacing w:before="120"/>
    </w:pPr>
  </w:style>
  <w:style w:type="paragraph" w:customStyle="1" w:styleId="MDPI37itemize">
    <w:name w:val="MDPI_3.7_itemize"/>
    <w:basedOn w:val="MDPI31text"/>
    <w:qFormat/>
    <w:rsid w:val="000A45A9"/>
    <w:pPr>
      <w:numPr>
        <w:numId w:val="30"/>
      </w:numPr>
      <w:ind w:left="425" w:hanging="425"/>
    </w:pPr>
  </w:style>
  <w:style w:type="paragraph" w:customStyle="1" w:styleId="MDPI38bullet">
    <w:name w:val="MDPI_3.8_bullet"/>
    <w:basedOn w:val="MDPI31text"/>
    <w:qFormat/>
    <w:rsid w:val="00B83B50"/>
    <w:pPr>
      <w:numPr>
        <w:numId w:val="31"/>
      </w:numPr>
      <w:ind w:left="425" w:hanging="425"/>
    </w:pPr>
  </w:style>
  <w:style w:type="paragraph" w:customStyle="1" w:styleId="MDPI39equation">
    <w:name w:val="MDPI_3.9_equation"/>
    <w:basedOn w:val="MDPI31text"/>
    <w:qFormat/>
    <w:rsid w:val="00B65A10"/>
    <w:pPr>
      <w:spacing w:before="120" w:after="120"/>
      <w:ind w:left="709" w:firstLine="0"/>
      <w:jc w:val="center"/>
    </w:pPr>
  </w:style>
  <w:style w:type="paragraph" w:customStyle="1" w:styleId="MDPI3aequationnumber">
    <w:name w:val="MDPI_3.a_equation_number"/>
    <w:basedOn w:val="MDPI31text"/>
    <w:qFormat/>
    <w:rsid w:val="000F4E0E"/>
    <w:pPr>
      <w:spacing w:before="120" w:after="120" w:line="240" w:lineRule="auto"/>
      <w:ind w:firstLine="0"/>
      <w:jc w:val="right"/>
    </w:pPr>
  </w:style>
  <w:style w:type="paragraph" w:customStyle="1" w:styleId="MDPI62Acknowledgments">
    <w:name w:val="MDPI_6.2_Acknowledgments"/>
    <w:qFormat/>
    <w:rsid w:val="003B4E63"/>
    <w:pPr>
      <w:adjustRightInd w:val="0"/>
      <w:snapToGrid w:val="0"/>
      <w:spacing w:before="120" w:line="200" w:lineRule="atLeast"/>
      <w:jc w:val="both"/>
    </w:pPr>
    <w:rPr>
      <w:rFonts w:ascii="Palatino Linotype" w:eastAsia="Times New Roman" w:hAnsi="Palatino Linotype" w:cs="Times New Roman"/>
      <w:snapToGrid w:val="0"/>
      <w:color w:val="000000"/>
      <w:kern w:val="0"/>
      <w:sz w:val="18"/>
      <w:lang w:eastAsia="de-DE" w:bidi="en-US"/>
    </w:rPr>
  </w:style>
  <w:style w:type="paragraph" w:customStyle="1" w:styleId="MDPI41tablecaption">
    <w:name w:val="MDPI_4.1_table_caption"/>
    <w:basedOn w:val="MDPI62Acknowledgments"/>
    <w:qFormat/>
    <w:rsid w:val="00DB75FF"/>
    <w:pPr>
      <w:spacing w:before="240" w:after="120" w:line="260" w:lineRule="atLeast"/>
      <w:ind w:left="425" w:right="425"/>
    </w:pPr>
    <w:rPr>
      <w:rFonts w:cstheme="minorBidi"/>
      <w:snapToGrid/>
      <w:szCs w:val="22"/>
    </w:rPr>
  </w:style>
  <w:style w:type="paragraph" w:customStyle="1" w:styleId="MDPI42tablebody">
    <w:name w:val="MDPI_4.2_table_body"/>
    <w:qFormat/>
    <w:rsid w:val="003B4E63"/>
    <w:pPr>
      <w:adjustRightInd w:val="0"/>
      <w:snapToGrid w:val="0"/>
    </w:pPr>
    <w:rPr>
      <w:rFonts w:ascii="Palatino Linotype" w:eastAsia="Times New Roman" w:hAnsi="Palatino Linotype"/>
      <w:snapToGrid w:val="0"/>
      <w:color w:val="000000"/>
      <w:kern w:val="0"/>
      <w:lang w:eastAsia="de-DE" w:bidi="en-US"/>
    </w:rPr>
  </w:style>
  <w:style w:type="paragraph" w:customStyle="1" w:styleId="MDPI43tablefooter">
    <w:name w:val="MDPI_4.3_table_footer"/>
    <w:basedOn w:val="MDPI41tablecaption"/>
    <w:next w:val="MDPI31text"/>
    <w:qFormat/>
    <w:rsid w:val="00B65A10"/>
    <w:pPr>
      <w:spacing w:before="0"/>
      <w:ind w:left="0" w:right="0"/>
    </w:pPr>
  </w:style>
  <w:style w:type="paragraph" w:customStyle="1" w:styleId="MDPI51figurecaption">
    <w:name w:val="MDPI_5.1_figure_caption"/>
    <w:basedOn w:val="MDPI62Acknowledgments"/>
    <w:qFormat/>
    <w:rsid w:val="003B4E63"/>
    <w:pPr>
      <w:spacing w:after="240" w:line="260" w:lineRule="atLeast"/>
      <w:ind w:left="425" w:right="425"/>
    </w:pPr>
    <w:rPr>
      <w:snapToGrid/>
    </w:rPr>
  </w:style>
  <w:style w:type="paragraph" w:customStyle="1" w:styleId="MDPI52figure">
    <w:name w:val="MDPI_5.2_figure"/>
    <w:qFormat/>
    <w:rsid w:val="00B65A10"/>
    <w:pPr>
      <w:jc w:val="center"/>
    </w:pPr>
    <w:rPr>
      <w:rFonts w:ascii="Palatino Linotype" w:eastAsia="Times New Roman" w:hAnsi="Palatino Linotype"/>
      <w:snapToGrid w:val="0"/>
      <w:color w:val="000000"/>
      <w:kern w:val="0"/>
      <w:sz w:val="24"/>
      <w:lang w:eastAsia="de-DE" w:bidi="en-US"/>
    </w:rPr>
  </w:style>
  <w:style w:type="paragraph" w:customStyle="1" w:styleId="MDPI61Supplementary">
    <w:name w:val="MDPI_6.1_Supplementary"/>
    <w:basedOn w:val="MDPI62Acknowledgments"/>
    <w:qFormat/>
    <w:rsid w:val="00B65A10"/>
    <w:pPr>
      <w:spacing w:before="240"/>
    </w:pPr>
    <w:rPr>
      <w:lang w:eastAsia="en-US"/>
    </w:rPr>
  </w:style>
  <w:style w:type="paragraph" w:customStyle="1" w:styleId="MDPI63AuthorContributions">
    <w:name w:val="MDPI_6.3_AuthorContributions"/>
    <w:basedOn w:val="MDPI62Acknowledgments"/>
    <w:qFormat/>
    <w:rsid w:val="00B65A10"/>
    <w:rPr>
      <w:rFonts w:eastAsia="SimSun"/>
      <w:color w:val="auto"/>
      <w:lang w:eastAsia="en-US"/>
    </w:rPr>
  </w:style>
  <w:style w:type="paragraph" w:customStyle="1" w:styleId="MDPI64CoI">
    <w:name w:val="MDPI_6.4_CoI"/>
    <w:basedOn w:val="MDPI62Acknowledgments"/>
    <w:qFormat/>
    <w:rsid w:val="00B65A10"/>
  </w:style>
  <w:style w:type="paragraph" w:customStyle="1" w:styleId="MDPI72Copyright">
    <w:name w:val="MDPI_7.2_Copyright"/>
    <w:basedOn w:val="MDPI71References"/>
    <w:qFormat/>
    <w:rsid w:val="00CE10A1"/>
    <w:pPr>
      <w:numPr>
        <w:numId w:val="0"/>
      </w:numPr>
      <w:spacing w:before="400"/>
    </w:pPr>
    <w:rPr>
      <w:noProof/>
      <w:spacing w:val="-2"/>
      <w:lang w:val="en-GB" w:eastAsia="en-GB" w:bidi="ar-SA"/>
    </w:rPr>
  </w:style>
  <w:style w:type="paragraph" w:customStyle="1" w:styleId="MDPI73CopyrightImage">
    <w:name w:val="MDPI_7.3_CopyrightImage"/>
    <w:rsid w:val="003B4E63"/>
    <w:pPr>
      <w:adjustRightInd w:val="0"/>
      <w:snapToGrid w:val="0"/>
      <w:spacing w:after="100"/>
      <w:jc w:val="right"/>
    </w:pPr>
    <w:rPr>
      <w:rFonts w:eastAsia="Times New Roman" w:cs="Times New Roman"/>
      <w:color w:val="000000"/>
      <w:kern w:val="0"/>
      <w:lang w:eastAsia="de-CH"/>
    </w:rPr>
  </w:style>
  <w:style w:type="paragraph" w:customStyle="1" w:styleId="MDPI81theorem">
    <w:name w:val="MDPI_8.1_theorem"/>
    <w:basedOn w:val="MDPI32textnoindent"/>
    <w:qFormat/>
    <w:rsid w:val="00B65A10"/>
    <w:rPr>
      <w:i/>
    </w:rPr>
  </w:style>
  <w:style w:type="paragraph" w:customStyle="1" w:styleId="MDPI82proof">
    <w:name w:val="MDPI_8.2_proof"/>
    <w:basedOn w:val="MDPI32textnoindent"/>
    <w:qFormat/>
    <w:rsid w:val="00CF28B7"/>
  </w:style>
  <w:style w:type="paragraph" w:customStyle="1" w:styleId="MDPIfooter">
    <w:name w:val="MDPI_footer"/>
    <w:qFormat/>
    <w:rsid w:val="003B4E63"/>
    <w:pPr>
      <w:adjustRightInd w:val="0"/>
      <w:snapToGrid w:val="0"/>
      <w:spacing w:before="120"/>
      <w:jc w:val="center"/>
    </w:pPr>
    <w:rPr>
      <w:rFonts w:ascii="Palatino Linotype" w:eastAsia="Times New Roman" w:hAnsi="Palatino Linotype" w:cs="Times New Roman"/>
      <w:kern w:val="0"/>
      <w:lang w:eastAsia="de-DE"/>
    </w:rPr>
  </w:style>
  <w:style w:type="paragraph" w:customStyle="1" w:styleId="MDPIfooterfirstpage">
    <w:name w:val="MDPI_footer_firstpage"/>
    <w:basedOn w:val="MDPIfooter"/>
    <w:qFormat/>
    <w:rsid w:val="002220D5"/>
    <w:pPr>
      <w:tabs>
        <w:tab w:val="right" w:pos="8845"/>
      </w:tabs>
      <w:spacing w:line="160" w:lineRule="exact"/>
      <w:jc w:val="left"/>
    </w:pPr>
    <w:rPr>
      <w:sz w:val="16"/>
    </w:rPr>
  </w:style>
  <w:style w:type="paragraph" w:customStyle="1" w:styleId="MDPI31text">
    <w:name w:val="MDPI_3.1_text"/>
    <w:qFormat/>
    <w:rsid w:val="003B4E63"/>
    <w:pPr>
      <w:adjustRightInd w:val="0"/>
      <w:snapToGrid w:val="0"/>
      <w:spacing w:line="260" w:lineRule="atLeast"/>
      <w:ind w:firstLine="425"/>
      <w:jc w:val="both"/>
    </w:pPr>
    <w:rPr>
      <w:rFonts w:ascii="Palatino Linotype" w:eastAsia="Times New Roman" w:hAnsi="Palatino Linotype" w:cs="Times New Roman"/>
      <w:snapToGrid w:val="0"/>
      <w:color w:val="000000"/>
      <w:kern w:val="0"/>
      <w:szCs w:val="22"/>
      <w:lang w:eastAsia="de-DE" w:bidi="en-US"/>
    </w:rPr>
  </w:style>
  <w:style w:type="paragraph" w:customStyle="1" w:styleId="MDPI23heading3">
    <w:name w:val="MDPI_2.3_heading3"/>
    <w:basedOn w:val="MDPI31text"/>
    <w:qFormat/>
    <w:rsid w:val="004B664F"/>
    <w:pPr>
      <w:spacing w:before="240" w:after="120"/>
      <w:ind w:firstLine="0"/>
      <w:jc w:val="left"/>
      <w:outlineLvl w:val="2"/>
    </w:pPr>
  </w:style>
  <w:style w:type="paragraph" w:customStyle="1" w:styleId="MDPI21heading1">
    <w:name w:val="MDPI_2.1_heading1"/>
    <w:basedOn w:val="MDPI23heading3"/>
    <w:qFormat/>
    <w:rsid w:val="004B664F"/>
    <w:pPr>
      <w:outlineLvl w:val="0"/>
    </w:pPr>
    <w:rPr>
      <w:b/>
    </w:rPr>
  </w:style>
  <w:style w:type="paragraph" w:customStyle="1" w:styleId="MDPI22heading2">
    <w:name w:val="MDPI_2.2_heading2"/>
    <w:basedOn w:val="MDPItext"/>
    <w:qFormat/>
    <w:rsid w:val="004B664F"/>
    <w:pPr>
      <w:spacing w:before="240" w:after="120" w:line="260" w:lineRule="atLeast"/>
      <w:ind w:left="0" w:right="0" w:firstLine="0"/>
      <w:jc w:val="left"/>
      <w:outlineLvl w:val="1"/>
    </w:pPr>
    <w:rPr>
      <w:rFonts w:ascii="Palatino Linotype" w:hAnsi="Palatino Linotype"/>
      <w:i/>
      <w:sz w:val="20"/>
    </w:rPr>
  </w:style>
  <w:style w:type="paragraph" w:customStyle="1" w:styleId="MDPI71References">
    <w:name w:val="MDPI_7.1_References"/>
    <w:basedOn w:val="MDPI62Acknowledgments"/>
    <w:qFormat/>
    <w:rsid w:val="004C71C5"/>
    <w:pPr>
      <w:numPr>
        <w:numId w:val="33"/>
      </w:numPr>
      <w:spacing w:before="0" w:line="260" w:lineRule="atLeast"/>
      <w:ind w:left="425" w:hanging="425"/>
    </w:pPr>
  </w:style>
  <w:style w:type="paragraph" w:customStyle="1" w:styleId="MDPIheadermdpilogo">
    <w:name w:val="MDPI_header_mdpi_logo"/>
    <w:qFormat/>
    <w:rsid w:val="003B4E63"/>
    <w:pPr>
      <w:adjustRightInd w:val="0"/>
      <w:snapToGrid w:val="0"/>
      <w:jc w:val="right"/>
    </w:pPr>
    <w:rPr>
      <w:rFonts w:ascii="Palatino Linotype" w:eastAsia="Times New Roman" w:hAnsi="Palatino Linotype" w:cs="Times New Roman"/>
      <w:color w:val="000000"/>
      <w:kern w:val="0"/>
      <w:sz w:val="24"/>
      <w:szCs w:val="22"/>
      <w:lang w:eastAsia="de-CH"/>
    </w:rPr>
  </w:style>
  <w:style w:type="paragraph" w:customStyle="1" w:styleId="MDPI411onetablecaption">
    <w:name w:val="MDPI_4.1.1_one_tabl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511onefigurecaption">
    <w:name w:val="MDPI_5.1.1_one_figure_caption"/>
    <w:basedOn w:val="Normal"/>
    <w:qFormat/>
    <w:rsid w:val="009136F9"/>
    <w:pPr>
      <w:adjustRightInd w:val="0"/>
      <w:snapToGrid w:val="0"/>
      <w:spacing w:before="120" w:after="240" w:line="260" w:lineRule="atLeast"/>
      <w:jc w:val="center"/>
    </w:pPr>
    <w:rPr>
      <w:rFonts w:ascii="Palatino Linotype" w:hAnsi="Palatino Linotype"/>
      <w:sz w:val="18"/>
      <w:lang w:bidi="en-US"/>
    </w:rPr>
  </w:style>
  <w:style w:type="paragraph" w:customStyle="1" w:styleId="MDPItext">
    <w:name w:val="MDPI_text"/>
    <w:basedOn w:val="Mdeck4text"/>
    <w:qFormat/>
    <w:rsid w:val="006C7D91"/>
    <w:pPr>
      <w:ind w:left="425" w:right="425"/>
    </w:pPr>
    <w:rPr>
      <w:rFonts w:cs="Times New Roman"/>
      <w:noProof/>
      <w:sz w:val="22"/>
      <w:szCs w:val="22"/>
    </w:rPr>
  </w:style>
  <w:style w:type="paragraph" w:customStyle="1" w:styleId="MDPItitle">
    <w:name w:val="MDPI_title"/>
    <w:qFormat/>
    <w:rsid w:val="003B4E63"/>
    <w:pPr>
      <w:adjustRightInd w:val="0"/>
      <w:snapToGrid w:val="0"/>
      <w:spacing w:after="240"/>
    </w:pPr>
    <w:rPr>
      <w:rFonts w:eastAsia="Times New Roman" w:cs="Times New Roman"/>
      <w:b/>
      <w:snapToGrid w:val="0"/>
      <w:color w:val="000000"/>
      <w:kern w:val="0"/>
      <w:sz w:val="36"/>
      <w:lang w:eastAsia="de-DE" w:bidi="en-US"/>
    </w:rPr>
  </w:style>
  <w:style w:type="table" w:styleId="GridTable1Light">
    <w:name w:val="Grid Table 1 Light"/>
    <w:basedOn w:val="TableNormal"/>
    <w:uiPriority w:val="46"/>
    <w:rsid w:val="00DD5AFB"/>
    <w:rPr>
      <w:rFonts w:asciiTheme="minorHAnsi" w:eastAsiaTheme="minorHAnsi" w:hAnsiTheme="minorHAnsi"/>
      <w:kern w:val="0"/>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6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agisoft.com/downloads/user-manu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0.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ie\Downloads\remotesensing-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DD309-34DD-4C6F-A5AD-F13775360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19</TotalTime>
  <Pages>21</Pages>
  <Words>9662</Words>
  <Characters>55080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Richie</dc:creator>
  <cp:keywords/>
  <dc:description/>
  <cp:lastModifiedBy>Richie</cp:lastModifiedBy>
  <cp:revision>5</cp:revision>
  <cp:lastPrinted>2017-03-13T06:37:00Z</cp:lastPrinted>
  <dcterms:created xsi:type="dcterms:W3CDTF">2017-04-16T18:55:00Z</dcterms:created>
  <dcterms:modified xsi:type="dcterms:W3CDTF">2017-04-16T19:52:00Z</dcterms:modified>
</cp:coreProperties>
</file>