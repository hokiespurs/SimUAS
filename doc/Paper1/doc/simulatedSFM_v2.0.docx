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D7EA0" w14:textId="77777777" w:rsidR="00EA6423" w:rsidRPr="00706F48" w:rsidRDefault="00511922" w:rsidP="00EA6423">
      <w:pPr>
        <w:pStyle w:val="MDPI11articletype"/>
      </w:pPr>
      <w:r>
        <w:t>Article</w:t>
      </w:r>
    </w:p>
    <w:p w14:paraId="448F9851" w14:textId="0659BCB0" w:rsidR="00511922" w:rsidRDefault="00511922" w:rsidP="009409DB">
      <w:pPr>
        <w:pStyle w:val="MDPI13authornames"/>
        <w:rPr>
          <w:snapToGrid w:val="0"/>
          <w:sz w:val="36"/>
          <w:szCs w:val="20"/>
        </w:rPr>
      </w:pPr>
      <w:r w:rsidRPr="00511922">
        <w:rPr>
          <w:snapToGrid w:val="0"/>
          <w:sz w:val="36"/>
          <w:szCs w:val="20"/>
        </w:rPr>
        <w:t xml:space="preserve">Simulated Imagery Rendering Workflow for UAS-Based Photogrammetric 3D Reconstruction Accuracy Assessments </w:t>
      </w:r>
    </w:p>
    <w:p w14:paraId="53D32D3F" w14:textId="77777777" w:rsidR="009409DB" w:rsidRPr="00706F48" w:rsidRDefault="00B9094E" w:rsidP="009409DB">
      <w:pPr>
        <w:pStyle w:val="MDPI13authornames"/>
      </w:pPr>
      <w:r>
        <w:t xml:space="preserve">Richard </w:t>
      </w:r>
      <w:r w:rsidR="00B715D8">
        <w:t xml:space="preserve">K. </w:t>
      </w:r>
      <w:r>
        <w:t>Slocum</w:t>
      </w:r>
      <w:r w:rsidR="009409DB" w:rsidRPr="00706F48">
        <w:t xml:space="preserve"> </w:t>
      </w:r>
      <w:r w:rsidR="009409DB" w:rsidRPr="00706F48">
        <w:rPr>
          <w:vertAlign w:val="superscript"/>
        </w:rPr>
        <w:t>1</w:t>
      </w:r>
      <w:r>
        <w:rPr>
          <w:vertAlign w:val="superscript"/>
        </w:rPr>
        <w:t>,*</w:t>
      </w:r>
      <w:r w:rsidR="00B466EC">
        <w:t xml:space="preserve"> and</w:t>
      </w:r>
      <w:r w:rsidR="009409DB" w:rsidRPr="00706F48">
        <w:t xml:space="preserve"> </w:t>
      </w:r>
      <w:r>
        <w:t>Chris</w:t>
      </w:r>
      <w:r w:rsidR="00543B9A">
        <w:t>topher E.</w:t>
      </w:r>
      <w:r>
        <w:t xml:space="preserve"> Parrish</w:t>
      </w:r>
      <w:r w:rsidR="009409DB" w:rsidRPr="00706F48">
        <w:t xml:space="preserve"> </w:t>
      </w:r>
      <w:r w:rsidR="009409DB" w:rsidRPr="00706F48">
        <w:rPr>
          <w:vertAlign w:val="superscript"/>
        </w:rPr>
        <w:t>2</w:t>
      </w:r>
    </w:p>
    <w:p w14:paraId="677BB136" w14:textId="77777777" w:rsidR="001D1B57" w:rsidRPr="00706F48" w:rsidRDefault="001D1B57" w:rsidP="001D1B57">
      <w:pPr>
        <w:pStyle w:val="MDPI16affiliation"/>
      </w:pPr>
      <w:r w:rsidRPr="00706F48">
        <w:rPr>
          <w:vertAlign w:val="superscript"/>
        </w:rPr>
        <w:t>1</w:t>
      </w:r>
      <w:r w:rsidRPr="00706F48">
        <w:tab/>
      </w:r>
      <w:r w:rsidR="00B466EC">
        <w:t>Oregon State University</w:t>
      </w:r>
      <w:r w:rsidRPr="00706F48">
        <w:t xml:space="preserve">; </w:t>
      </w:r>
      <w:r w:rsidR="00B466EC">
        <w:t>slocumr@</w:t>
      </w:r>
      <w:r w:rsidR="00502386">
        <w:t>oregonstate</w:t>
      </w:r>
      <w:r w:rsidRPr="00706F48">
        <w:t>.</w:t>
      </w:r>
      <w:r w:rsidR="00502386">
        <w:t>edu</w:t>
      </w:r>
    </w:p>
    <w:p w14:paraId="0F4A50F7" w14:textId="77777777" w:rsidR="001D1B57" w:rsidRPr="00706F48" w:rsidRDefault="001D1B57" w:rsidP="001D1B57">
      <w:pPr>
        <w:pStyle w:val="MDPI16affiliation"/>
      </w:pPr>
      <w:r w:rsidRPr="00706F48">
        <w:rPr>
          <w:szCs w:val="20"/>
          <w:vertAlign w:val="superscript"/>
        </w:rPr>
        <w:t>2</w:t>
      </w:r>
      <w:r w:rsidRPr="00706F48">
        <w:rPr>
          <w:szCs w:val="20"/>
        </w:rPr>
        <w:tab/>
      </w:r>
      <w:r w:rsidR="00B466EC">
        <w:t>Oregon State University</w:t>
      </w:r>
      <w:r w:rsidRPr="00706F48">
        <w:rPr>
          <w:szCs w:val="20"/>
        </w:rPr>
        <w:t xml:space="preserve">; </w:t>
      </w:r>
      <w:r w:rsidR="00502386" w:rsidRPr="00502386">
        <w:t>Christopher.Parrish@oregonstate.edu</w:t>
      </w:r>
    </w:p>
    <w:p w14:paraId="3110E03C" w14:textId="77777777" w:rsidR="001D1B57" w:rsidRPr="00706F48" w:rsidRDefault="001D1B57" w:rsidP="001D1B57">
      <w:pPr>
        <w:pStyle w:val="MDPI14history"/>
        <w:spacing w:before="0"/>
        <w:ind w:left="311" w:hanging="198"/>
      </w:pPr>
      <w:r w:rsidRPr="00706F48">
        <w:rPr>
          <w:b/>
        </w:rPr>
        <w:t>*</w:t>
      </w:r>
      <w:r w:rsidRPr="00706F48">
        <w:tab/>
        <w:t xml:space="preserve">Correspondence: </w:t>
      </w:r>
      <w:r w:rsidR="00B466EC">
        <w:t>slocumr</w:t>
      </w:r>
      <w:r w:rsidRPr="00706F48">
        <w:t>@</w:t>
      </w:r>
      <w:r w:rsidR="00B466EC">
        <w:t>gmail</w:t>
      </w:r>
      <w:r w:rsidRPr="00706F48">
        <w:t>.com; Tel.: +</w:t>
      </w:r>
      <w:r w:rsidR="00B466EC">
        <w:t>1-703-973-1983</w:t>
      </w:r>
    </w:p>
    <w:p w14:paraId="6F7722BA" w14:textId="77777777" w:rsidR="0085342E" w:rsidRPr="00706F48" w:rsidRDefault="0085342E" w:rsidP="0085342E">
      <w:pPr>
        <w:pStyle w:val="MDPI14history"/>
      </w:pPr>
      <w:r w:rsidRPr="00706F48">
        <w:t>Academic Editor: name</w:t>
      </w:r>
    </w:p>
    <w:p w14:paraId="487C3DF8" w14:textId="77777777" w:rsidR="0085342E" w:rsidRPr="00706F48" w:rsidRDefault="0085342E" w:rsidP="0085342E">
      <w:pPr>
        <w:pStyle w:val="MDPI14history"/>
        <w:spacing w:before="0"/>
      </w:pPr>
      <w:r w:rsidRPr="00706F48">
        <w:t>Received: date; Accepted: date; Published: date</w:t>
      </w:r>
    </w:p>
    <w:p w14:paraId="61622B6F" w14:textId="36C65BC5" w:rsidR="00EA6423" w:rsidRPr="00706F48" w:rsidRDefault="00EA6423" w:rsidP="00391035">
      <w:pPr>
        <w:pStyle w:val="MDPI17abstract"/>
        <w:rPr>
          <w:color w:val="auto"/>
        </w:rPr>
      </w:pPr>
      <w:r w:rsidRPr="00706F48">
        <w:rPr>
          <w:b/>
        </w:rPr>
        <w:t xml:space="preserve">Abstract: </w:t>
      </w:r>
      <w:r w:rsidR="00511922" w:rsidRPr="00511922">
        <w:t>Structure from motion (SfM) and MultiView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w:t>
      </w:r>
      <w:r w:rsidR="00102835">
        <w:t xml:space="preserve"> and can contain</w:t>
      </w:r>
      <w:r w:rsidR="00511922" w:rsidRPr="00511922">
        <w:t xml:space="preserve">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w:t>
      </w:r>
      <w:r w:rsidR="00511922">
        <w:t>S</w:t>
      </w:r>
      <w:r w:rsidR="00511922" w:rsidRPr="00511922">
        <w:t xml:space="preserve">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0E292116" w14:textId="4B2FD24A" w:rsidR="00EA6423" w:rsidRPr="00706F48" w:rsidRDefault="00EA6423" w:rsidP="00391035">
      <w:pPr>
        <w:pStyle w:val="MDPI18keywords"/>
      </w:pPr>
      <w:r w:rsidRPr="00706F48">
        <w:rPr>
          <w:b/>
        </w:rPr>
        <w:t xml:space="preserve">Keywords: </w:t>
      </w:r>
      <w:r w:rsidR="00511922">
        <w:t>Structure from Motion</w:t>
      </w:r>
      <w:r w:rsidRPr="00706F48">
        <w:t xml:space="preserve">; </w:t>
      </w:r>
      <w:r w:rsidR="00511922">
        <w:t>Accuracy Assessment; Simulation</w:t>
      </w:r>
      <w:r w:rsidRPr="00706F48">
        <w:t xml:space="preserve">; </w:t>
      </w:r>
      <w:r w:rsidR="00511922">
        <w:t>Computer Graphics;</w:t>
      </w:r>
      <w:r w:rsidR="0020669E">
        <w:t xml:space="preserve"> UAS</w:t>
      </w:r>
    </w:p>
    <w:p w14:paraId="5AE701B6" w14:textId="77777777" w:rsidR="00EA6423" w:rsidRPr="00706F48" w:rsidRDefault="00EA6423" w:rsidP="00EA6423">
      <w:pPr>
        <w:pStyle w:val="MDPI19line"/>
      </w:pPr>
    </w:p>
    <w:p w14:paraId="6B399036" w14:textId="77777777" w:rsidR="00EA6423" w:rsidRPr="00706F48" w:rsidRDefault="00EA6423" w:rsidP="00143181">
      <w:pPr>
        <w:pStyle w:val="MDPI21heading1"/>
      </w:pPr>
      <w:r w:rsidRPr="00706F48">
        <w:rPr>
          <w:lang w:eastAsia="zh-CN"/>
        </w:rPr>
        <w:t xml:space="preserve">1. </w:t>
      </w:r>
      <w:r w:rsidRPr="00706F48">
        <w:t>Introduction</w:t>
      </w:r>
    </w:p>
    <w:p w14:paraId="1A5E5371" w14:textId="3BD2FE6F" w:rsidR="00265926" w:rsidRPr="00265926" w:rsidRDefault="00265926" w:rsidP="00265926">
      <w:pPr>
        <w:pStyle w:val="MDPI21heading1"/>
        <w:rPr>
          <w:b w:val="0"/>
        </w:rPr>
      </w:pPr>
      <w:r w:rsidRPr="00265926">
        <w:rPr>
          <w:b w:val="0"/>
        </w:rPr>
        <w:t xml:space="preserve">Efficient acquisition of high-resolution, high-accuracy 3D point clouds has traditionally required either terrestrial, </w:t>
      </w:r>
      <w:r w:rsidR="009736EA" w:rsidRPr="00265926">
        <w:rPr>
          <w:b w:val="0"/>
        </w:rPr>
        <w:t>mobile,</w:t>
      </w:r>
      <w:r w:rsidRPr="00265926">
        <w:rPr>
          <w:b w:val="0"/>
        </w:rPr>
        <w:t xml:space="preserve"> or airborne lidar. However, advances in structure from motion (SfM) and MultiView Stereo (MVS) algorithms have enabled the generation of image-based point cloud products that are often reported to be comparable in density and accuracy to lidar data [1</w:t>
      </w:r>
      <w:r w:rsidR="007344BD">
        <w:rPr>
          <w:b w:val="0"/>
        </w:rPr>
        <w:t>,</w:t>
      </w:r>
      <w:r w:rsidRPr="00265926">
        <w:rPr>
          <w:b w:val="0"/>
        </w:rPr>
        <w:t xml:space="preserve">2]. </w:t>
      </w:r>
      <w:r w:rsidR="0055790E">
        <w:rPr>
          <w:b w:val="0"/>
        </w:rPr>
        <w:t>Development of SfM algorithms for 3D reconstruction of geometry within the computer vision community began approximately four decades ago</w:t>
      </w:r>
      <w:r w:rsidR="0034078D">
        <w:rPr>
          <w:b w:val="0"/>
        </w:rPr>
        <w:t xml:space="preserve"> </w:t>
      </w:r>
      <w:r w:rsidRPr="00265926">
        <w:rPr>
          <w:b w:val="0"/>
        </w:rPr>
        <w:t>[3</w:t>
      </w:r>
      <w:r w:rsidR="007344BD">
        <w:rPr>
          <w:b w:val="0"/>
        </w:rPr>
        <w:t>,</w:t>
      </w:r>
      <w:r w:rsidRPr="00265926">
        <w:rPr>
          <w:b w:val="0"/>
        </w:rPr>
        <w:t>4]</w:t>
      </w:r>
      <w:r w:rsidR="0055790E">
        <w:rPr>
          <w:b w:val="0"/>
        </w:rPr>
        <w:t>, and conventional photogrammetric techniques can be traced back to the mid-1800s or earlier [</w:t>
      </w:r>
      <w:r w:rsidR="0029579A">
        <w:rPr>
          <w:b w:val="0"/>
        </w:rPr>
        <w:t>5</w:t>
      </w:r>
      <w:r w:rsidR="0055790E">
        <w:rPr>
          <w:b w:val="0"/>
        </w:rPr>
        <w:t>].</w:t>
      </w:r>
      <w:r w:rsidRPr="00265926">
        <w:rPr>
          <w:b w:val="0"/>
        </w:rPr>
        <w:t xml:space="preserve"> </w:t>
      </w:r>
      <w:r w:rsidR="0055790E">
        <w:rPr>
          <w:b w:val="0"/>
        </w:rPr>
        <w:t xml:space="preserve">However, modern, commercial SfM-MVS software packages have </w:t>
      </w:r>
      <w:r w:rsidRPr="00265926">
        <w:rPr>
          <w:b w:val="0"/>
        </w:rPr>
        <w:t xml:space="preserve">only relatively recently begun to be utilized </w:t>
      </w:r>
      <w:r w:rsidR="0055790E">
        <w:rPr>
          <w:b w:val="0"/>
        </w:rPr>
        <w:t>operationally for</w:t>
      </w:r>
      <w:r w:rsidRPr="00265926">
        <w:rPr>
          <w:b w:val="0"/>
        </w:rPr>
        <w:t xml:space="preserve"> </w:t>
      </w:r>
      <w:r w:rsidRPr="00265926">
        <w:rPr>
          <w:b w:val="0"/>
        </w:rPr>
        <w:lastRenderedPageBreak/>
        <w:t xml:space="preserve">surveying applications, leveraging advances in camera hardware, unmanned aircraft systems (UAS), computer processing power, and </w:t>
      </w:r>
      <w:r w:rsidR="0055790E">
        <w:rPr>
          <w:b w:val="0"/>
        </w:rPr>
        <w:t>ongoing algorithm development</w:t>
      </w:r>
      <w:r w:rsidRPr="00265926">
        <w:rPr>
          <w:b w:val="0"/>
        </w:rPr>
        <w:t xml:space="preserve">. </w:t>
      </w:r>
    </w:p>
    <w:p w14:paraId="2FB3D837" w14:textId="47630477" w:rsidR="00265926" w:rsidRPr="00265926" w:rsidRDefault="00265926" w:rsidP="00265926">
      <w:pPr>
        <w:pStyle w:val="MDPI21heading1"/>
        <w:rPr>
          <w:b w:val="0"/>
        </w:rPr>
      </w:pPr>
      <w:r w:rsidRPr="00265926">
        <w:rPr>
          <w:b w:val="0"/>
        </w:rPr>
        <w:t>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keypoint detection algorithm, such as scale invariant feature transform (SIFT) [</w:t>
      </w:r>
      <w:r w:rsidR="0029579A">
        <w:rPr>
          <w:b w:val="0"/>
        </w:rPr>
        <w:t>6</w:t>
      </w:r>
      <w:r w:rsidRPr="00265926">
        <w:rPr>
          <w:b w:val="0"/>
        </w:rPr>
        <w:t xml:space="preserve">], is used to detect keypoints and </w:t>
      </w:r>
      <w:r w:rsidR="00747E83">
        <w:rPr>
          <w:b w:val="0"/>
        </w:rPr>
        <w:t xml:space="preserve">keypoint </w:t>
      </w:r>
      <w:r w:rsidRPr="00265926">
        <w:rPr>
          <w:b w:val="0"/>
        </w:rPr>
        <w:t>correspondences between images</w:t>
      </w:r>
      <w:r w:rsidR="00747E83">
        <w:rPr>
          <w:b w:val="0"/>
        </w:rPr>
        <w:t xml:space="preserve"> using a keypoint descriptor</w:t>
      </w:r>
      <w:r w:rsidRPr="00265926">
        <w:rPr>
          <w:b w:val="0"/>
        </w:rPr>
        <w:t xml:space="preserve">.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georectified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w:t>
      </w:r>
      <w:r w:rsidR="0055790E">
        <w:rPr>
          <w:b w:val="0"/>
        </w:rPr>
        <w:t>The input GCPs can be used to transform the point coordinates to a real-world coordinate system via</w:t>
      </w:r>
      <w:r w:rsidRPr="00265926">
        <w:rPr>
          <w:b w:val="0"/>
        </w:rPr>
        <w:t xml:space="preserve"> a Helmert transformation (</w:t>
      </w:r>
      <w:del w:id="0" w:author="Richie" w:date="2017-04-12T15:51:00Z">
        <w:r w:rsidRPr="00265926" w:rsidDel="0056327E">
          <w:rPr>
            <w:b w:val="0"/>
          </w:rPr>
          <w:delText>aka</w:delText>
        </w:r>
      </w:del>
      <w:ins w:id="1" w:author="Richie" w:date="2017-04-12T15:51:00Z">
        <w:r w:rsidR="0056327E">
          <w:rPr>
            <w:b w:val="0"/>
          </w:rPr>
          <w:t>also known as</w:t>
        </w:r>
      </w:ins>
      <w:r w:rsidRPr="00265926">
        <w:rPr>
          <w:b w:val="0"/>
        </w:rPr>
        <w:t>, 7-parameter or 3D conformal transformation) after the point cloud is generated [</w:t>
      </w:r>
      <w:r w:rsidR="0029579A">
        <w:rPr>
          <w:b w:val="0"/>
        </w:rPr>
        <w:t>7</w:t>
      </w:r>
      <w:r w:rsidRPr="00265926">
        <w:rPr>
          <w:b w:val="0"/>
        </w:rPr>
        <w:t xml:space="preserve">], or using a commercial software proprietary method to “optimize” rectification. </w:t>
      </w:r>
      <w:r w:rsidR="0055790E">
        <w:rPr>
          <w:b w:val="0"/>
        </w:rPr>
        <w:t>The latter method is vendor-proprietary, and, hence, the mathematical details of the transformation are unknown; however, it is generally reported to produce</w:t>
      </w:r>
      <w:r w:rsidRPr="00265926">
        <w:rPr>
          <w:b w:val="0"/>
        </w:rPr>
        <w:t xml:space="preserve"> more accurate results</w:t>
      </w:r>
      <w:r w:rsidR="00747E83">
        <w:rPr>
          <w:b w:val="0"/>
        </w:rPr>
        <w:t xml:space="preserve"> than the Helmert Transformation</w:t>
      </w:r>
      <w:r w:rsidRPr="00265926">
        <w:rPr>
          <w:b w:val="0"/>
        </w:rPr>
        <w:t>. The interior orientation</w:t>
      </w:r>
      <w:r w:rsidR="00747E83">
        <w:rPr>
          <w:b w:val="0"/>
        </w:rPr>
        <w:t xml:space="preserve"> and</w:t>
      </w:r>
      <w:r w:rsidRPr="00265926">
        <w:rPr>
          <w:b w:val="0"/>
        </w:rPr>
        <w:t xml:space="preserve"> exterior orientation for each image are used as the input to the MVS algorithm, which generates a denser point cloud. </w:t>
      </w:r>
    </w:p>
    <w:p w14:paraId="217A785E" w14:textId="21B8B7EC" w:rsidR="00265926" w:rsidRPr="00265926" w:rsidRDefault="00265926" w:rsidP="00265926">
      <w:pPr>
        <w:pStyle w:val="MDPI21heading1"/>
        <w:rPr>
          <w:b w:val="0"/>
        </w:rPr>
      </w:pPr>
      <w:r w:rsidRPr="00265926">
        <w:rPr>
          <w:b w:val="0"/>
        </w:rPr>
        <w:t>Some of the common MVS algorithms generate more correspondences by utilizing a search along the epipolar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w:t>
      </w:r>
      <w:r w:rsidR="0029579A">
        <w:rPr>
          <w:b w:val="0"/>
        </w:rPr>
        <w:t>8</w:t>
      </w:r>
      <w:r w:rsidRPr="00265926">
        <w:rPr>
          <w:b w:val="0"/>
        </w:rPr>
        <w:t xml:space="preserve">], who also note that each of these algorithms assumes that the scene is rigid with constant Lambertian surfaces, and that deviations from these assumptions will affect the accuracy. </w:t>
      </w:r>
    </w:p>
    <w:p w14:paraId="72688570" w14:textId="06C6E2A0" w:rsidR="00265926" w:rsidRPr="00265926" w:rsidRDefault="00265926" w:rsidP="00265926">
      <w:pPr>
        <w:pStyle w:val="MDPI21heading1"/>
        <w:rPr>
          <w:b w:val="0"/>
        </w:rPr>
      </w:pPr>
      <w:r w:rsidRPr="00265926">
        <w:rPr>
          <w:b w:val="0"/>
        </w:rPr>
        <w:t>Research into SfM and MVS in the geomatics community is currently focused on both the accuracy and potential applications of commercial SfM and MVS software packages, such as Agisoft Photoscan Pro and Pix4D [</w:t>
      </w:r>
      <w:r w:rsidR="0029579A">
        <w:rPr>
          <w:b w:val="0"/>
        </w:rPr>
        <w:t>9</w:t>
      </w:r>
      <w:r w:rsidRPr="00265926">
        <w:rPr>
          <w:b w:val="0"/>
        </w:rPr>
        <w:t>]. It has been shown that the accuracy of SfM-MVS can vary greatly depending on a number of factors [</w:t>
      </w:r>
      <w:r w:rsidR="0029579A">
        <w:rPr>
          <w:b w:val="0"/>
        </w:rPr>
        <w:t>10</w:t>
      </w:r>
      <w:r w:rsidR="00172622">
        <w:rPr>
          <w:b w:val="0"/>
        </w:rPr>
        <w:t>,</w:t>
      </w:r>
      <w:r w:rsidR="0029579A" w:rsidRPr="00265926">
        <w:rPr>
          <w:b w:val="0"/>
        </w:rPr>
        <w:t>1</w:t>
      </w:r>
      <w:r w:rsidR="0029579A">
        <w:rPr>
          <w:b w:val="0"/>
        </w:rPr>
        <w:t>1</w:t>
      </w:r>
      <w:r w:rsidRPr="00265926">
        <w:rPr>
          <w:b w:val="0"/>
        </w:rPr>
        <w:t>] which, in turn, vary across different experiments [</w:t>
      </w:r>
      <w:r w:rsidR="0029579A">
        <w:rPr>
          <w:b w:val="0"/>
        </w:rPr>
        <w:t>7</w:t>
      </w:r>
      <w:r w:rsidRPr="00265926">
        <w:rPr>
          <w:b w:val="0"/>
        </w:rPr>
        <w:t xml:space="preserve">]. In particular, the accuracy of SfM is adversely affected by: poor image overlap, </w:t>
      </w:r>
      <w:r w:rsidR="00102835">
        <w:rPr>
          <w:b w:val="0"/>
        </w:rPr>
        <w:t xml:space="preserve">inadequate modeling of </w:t>
      </w:r>
      <w:r w:rsidRPr="00265926">
        <w:rPr>
          <w:b w:val="0"/>
        </w:rPr>
        <w:t xml:space="preserve">lens distortion, poor GCP distribution, inaccurate GCP or camera positions, poor image resolution, blurry imagery, noisy imagery, varying sun shadows, moving objects in the scene, user error in manually selecting image coordinates of GCPs, </w:t>
      </w:r>
      <w:r w:rsidR="00102835">
        <w:rPr>
          <w:b w:val="0"/>
        </w:rPr>
        <w:t xml:space="preserve">a </w:t>
      </w:r>
      <w:r w:rsidRPr="00265926">
        <w:rPr>
          <w:b w:val="0"/>
        </w:rPr>
        <w:t>low number of images, or a low number of GCPs [</w:t>
      </w:r>
      <w:r w:rsidR="0029579A">
        <w:rPr>
          <w:b w:val="0"/>
        </w:rPr>
        <w:t>10</w:t>
      </w:r>
      <w:r w:rsidRPr="00265926">
        <w:rPr>
          <w:b w:val="0"/>
        </w:rPr>
        <w:t xml:space="preserve">]. </w:t>
      </w:r>
      <w:r w:rsidR="00102835">
        <w:rPr>
          <w:b w:val="0"/>
        </w:rPr>
        <w:t>Due to the large number of variables involved</w:t>
      </w:r>
      <w:r w:rsidRPr="00265926">
        <w:rPr>
          <w:b w:val="0"/>
        </w:rPr>
        <w:t>, addressing the questions of if/how/when SfM-MVS derived point clouds might replace lidar as an alternative surveying tool, without sacrificing accuracy, remains an active area of research [</w:t>
      </w:r>
      <w:r w:rsidR="0029579A" w:rsidRPr="00265926">
        <w:rPr>
          <w:b w:val="0"/>
        </w:rPr>
        <w:t>1</w:t>
      </w:r>
      <w:r w:rsidR="0029579A">
        <w:rPr>
          <w:b w:val="0"/>
        </w:rPr>
        <w:t>2</w:t>
      </w:r>
      <w:r w:rsidR="00172622">
        <w:rPr>
          <w:b w:val="0"/>
        </w:rPr>
        <w:t>,</w:t>
      </w:r>
      <w:r w:rsidR="0029579A" w:rsidRPr="00265926">
        <w:rPr>
          <w:b w:val="0"/>
        </w:rPr>
        <w:t>1</w:t>
      </w:r>
      <w:r w:rsidR="0029579A">
        <w:rPr>
          <w:b w:val="0"/>
        </w:rPr>
        <w:t>3</w:t>
      </w:r>
      <w:r w:rsidRPr="00265926">
        <w:rPr>
          <w:b w:val="0"/>
        </w:rPr>
        <w:t>]</w:t>
      </w:r>
      <w:r w:rsidR="00747E83">
        <w:rPr>
          <w:b w:val="0"/>
        </w:rPr>
        <w:t>.</w:t>
      </w:r>
      <w:r w:rsidRPr="00265926">
        <w:rPr>
          <w:b w:val="0"/>
        </w:rPr>
        <w:t xml:space="preserve"> </w:t>
      </w:r>
    </w:p>
    <w:p w14:paraId="2ED40AFB" w14:textId="48F1734D" w:rsidR="00265926" w:rsidRPr="00265926" w:rsidRDefault="00265926" w:rsidP="00265926">
      <w:pPr>
        <w:pStyle w:val="MDPI21heading1"/>
        <w:rPr>
          <w:b w:val="0"/>
        </w:rPr>
      </w:pPr>
      <w:r w:rsidRPr="00265926">
        <w:rPr>
          <w:b w:val="0"/>
        </w:rPr>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w:t>
      </w:r>
      <w:r w:rsidR="003C1A93">
        <w:rPr>
          <w:b w:val="0"/>
        </w:rPr>
        <w:t xml:space="preserve">terrestrial </w:t>
      </w:r>
      <w:r w:rsidRPr="00265926">
        <w:rPr>
          <w:b w:val="0"/>
        </w:rPr>
        <w:t>lidar, RTK GNSS, or a total station survey. Numerous studies have been performed to quantify the accuracy of the SfM-MVS algorithms in a variety of environments [</w:t>
      </w:r>
      <w:r w:rsidR="0029579A" w:rsidRPr="00265926">
        <w:rPr>
          <w:b w:val="0"/>
        </w:rPr>
        <w:t>1</w:t>
      </w:r>
      <w:r w:rsidR="0029579A">
        <w:rPr>
          <w:b w:val="0"/>
        </w:rPr>
        <w:t>3</w:t>
      </w:r>
      <w:r w:rsidRPr="00265926">
        <w:rPr>
          <w:b w:val="0"/>
        </w:rPr>
        <w:t>], including shallow braided rivers [</w:t>
      </w:r>
      <w:r w:rsidR="0029579A" w:rsidRPr="00265926">
        <w:rPr>
          <w:b w:val="0"/>
        </w:rPr>
        <w:t>1</w:t>
      </w:r>
      <w:r w:rsidR="0029579A">
        <w:rPr>
          <w:b w:val="0"/>
        </w:rPr>
        <w:t>4</w:t>
      </w:r>
      <w:r w:rsidRPr="00265926">
        <w:rPr>
          <w:b w:val="0"/>
        </w:rPr>
        <w:t>], beaches [</w:t>
      </w:r>
      <w:r w:rsidR="0029579A" w:rsidRPr="00265926">
        <w:rPr>
          <w:b w:val="0"/>
        </w:rPr>
        <w:t>1</w:t>
      </w:r>
      <w:r w:rsidR="0029579A">
        <w:rPr>
          <w:b w:val="0"/>
        </w:rPr>
        <w:t>5</w:t>
      </w:r>
      <w:r w:rsidRPr="00265926">
        <w:rPr>
          <w:b w:val="0"/>
        </w:rPr>
        <w:t>], and forests [</w:t>
      </w:r>
      <w:r w:rsidR="0029579A" w:rsidRPr="00265926">
        <w:rPr>
          <w:b w:val="0"/>
        </w:rPr>
        <w:t>1</w:t>
      </w:r>
      <w:r w:rsidR="0029579A">
        <w:rPr>
          <w:b w:val="0"/>
        </w:rPr>
        <w:t>1</w:t>
      </w:r>
      <w:r w:rsidRPr="00265926">
        <w:rPr>
          <w:b w:val="0"/>
        </w:rPr>
        <w:t xml:space="preserve">]. Experimentation utilizing simulated keypoints and assessing the SfM accuracy was used to demonstrate an ambiguity between point cloud “dome” effect and the </w:t>
      </w:r>
      <w:r w:rsidRPr="00E95C19">
        <w:rPr>
          <w:b w:val="0"/>
          <w:i/>
        </w:rPr>
        <w:t>K</w:t>
      </w:r>
      <w:r w:rsidRPr="00E95C19">
        <w:rPr>
          <w:b w:val="0"/>
          <w:i/>
          <w:vertAlign w:val="subscript"/>
        </w:rPr>
        <w:t>1</w:t>
      </w:r>
      <w:r w:rsidRPr="00265926">
        <w:rPr>
          <w:b w:val="0"/>
        </w:rPr>
        <w:t xml:space="preserve"> </w:t>
      </w:r>
      <w:r w:rsidRPr="00265926">
        <w:rPr>
          <w:b w:val="0"/>
        </w:rPr>
        <w:lastRenderedPageBreak/>
        <w:t>coefficient in the Brown distortion model [</w:t>
      </w:r>
      <w:r w:rsidR="0029579A" w:rsidRPr="00265926">
        <w:rPr>
          <w:b w:val="0"/>
        </w:rPr>
        <w:t>1</w:t>
      </w:r>
      <w:r w:rsidR="0029579A">
        <w:rPr>
          <w:b w:val="0"/>
        </w:rPr>
        <w:t>6</w:t>
      </w:r>
      <w:r w:rsidRPr="00265926">
        <w:rPr>
          <w:b w:val="0"/>
        </w:rPr>
        <w:t>]. A few datasets have been acquired in a lab environment, using a robotic arm to accurately move a camera and a light structure camera to collect reference data for a variety of objects of varying textures [</w:t>
      </w:r>
      <w:r w:rsidR="0029579A" w:rsidRPr="00265926">
        <w:rPr>
          <w:b w:val="0"/>
        </w:rPr>
        <w:t>1</w:t>
      </w:r>
      <w:r w:rsidR="0029579A">
        <w:rPr>
          <w:b w:val="0"/>
        </w:rPr>
        <w:t>7</w:t>
      </w:r>
      <w:r w:rsidR="00172622">
        <w:rPr>
          <w:b w:val="0"/>
        </w:rPr>
        <w:t>,</w:t>
      </w:r>
      <w:r w:rsidR="0029579A" w:rsidRPr="00265926">
        <w:rPr>
          <w:b w:val="0"/>
        </w:rPr>
        <w:t>1</w:t>
      </w:r>
      <w:r w:rsidR="0029579A">
        <w:rPr>
          <w:b w:val="0"/>
        </w:rPr>
        <w:t>8</w:t>
      </w:r>
      <w:r w:rsidRPr="00265926">
        <w:rPr>
          <w:b w:val="0"/>
        </w:rPr>
        <w:t xml:space="preserve">]. While this approach works well for testing the underlying algorithms, especially MVS, more application-based experiments performed by the surveying community have demonstrated how </w:t>
      </w:r>
      <w:r w:rsidR="00747E83">
        <w:rPr>
          <w:b w:val="0"/>
        </w:rPr>
        <w:t xml:space="preserve">on larger scenes with less dense control data the </w:t>
      </w:r>
      <w:r w:rsidRPr="00265926">
        <w:rPr>
          <w:b w:val="0"/>
        </w:rPr>
        <w:t xml:space="preserve">error propagates </w:t>
      </w:r>
      <w:r w:rsidR="00747E83">
        <w:rPr>
          <w:b w:val="0"/>
        </w:rPr>
        <w:t>nonlinearly</w:t>
      </w:r>
      <w:r w:rsidRPr="00265926">
        <w:rPr>
          <w:b w:val="0"/>
        </w:rPr>
        <w:t>. Generally, the most common and robust method has been to compare the SfM-MVS derived point cloud to a ground truth terrestrial lidar survey [</w:t>
      </w:r>
      <w:r w:rsidR="0029579A" w:rsidRPr="00265926">
        <w:rPr>
          <w:b w:val="0"/>
        </w:rPr>
        <w:t>1</w:t>
      </w:r>
      <w:r w:rsidR="0029579A">
        <w:rPr>
          <w:b w:val="0"/>
        </w:rPr>
        <w:t>9</w:t>
      </w:r>
      <w:r w:rsidR="00172622">
        <w:rPr>
          <w:b w:val="0"/>
        </w:rPr>
        <w:t>,</w:t>
      </w:r>
      <w:r w:rsidR="0029579A">
        <w:rPr>
          <w:b w:val="0"/>
        </w:rPr>
        <w:t>20</w:t>
      </w:r>
      <w:r w:rsidRPr="00265926">
        <w:rPr>
          <w:b w:val="0"/>
        </w:rPr>
        <w:t xml:space="preserve">]. </w:t>
      </w:r>
    </w:p>
    <w:p w14:paraId="17B60B3D" w14:textId="785B0360" w:rsidR="00265926" w:rsidRPr="00265926" w:rsidRDefault="00265926" w:rsidP="00265926">
      <w:pPr>
        <w:pStyle w:val="MDPI21heading1"/>
        <w:rPr>
          <w:b w:val="0"/>
        </w:rPr>
      </w:pPr>
      <w:r w:rsidRPr="00265926">
        <w:rPr>
          <w:b w:val="0"/>
        </w:rPr>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w:t>
      </w:r>
      <w:r w:rsidR="008D34E8">
        <w:rPr>
          <w:b w:val="0"/>
        </w:rPr>
        <w:t>ing</w:t>
      </w:r>
      <w:r w:rsidRPr="00265926">
        <w:rPr>
          <w:b w:val="0"/>
        </w:rPr>
        <w:t xml:space="preserve"> variables (e.g., changing weather conditions, moving objects in the scene) to creep into the experiment. </w:t>
      </w:r>
    </w:p>
    <w:p w14:paraId="3DD9E4A6" w14:textId="172A73A5" w:rsidR="00265926" w:rsidRPr="00265926" w:rsidRDefault="00265926" w:rsidP="00265926">
      <w:pPr>
        <w:pStyle w:val="MDPI21heading1"/>
        <w:rPr>
          <w:b w:val="0"/>
        </w:rPr>
      </w:pPr>
      <w:r w:rsidRPr="00265926">
        <w:rPr>
          <w:b w:val="0"/>
        </w:rPr>
        <w:t>The use of independent</w:t>
      </w:r>
      <w:r w:rsidR="0055790E">
        <w:rPr>
          <w:b w:val="0"/>
        </w:rPr>
        <w:t>, field-surveyed</w:t>
      </w:r>
      <w:r w:rsidRPr="00265926">
        <w:rPr>
          <w:b w:val="0"/>
        </w:rPr>
        <w:t xml:space="preserve"> </w:t>
      </w:r>
      <w:r w:rsidR="0055790E">
        <w:rPr>
          <w:b w:val="0"/>
        </w:rPr>
        <w:t>check</w:t>
      </w:r>
      <w:r w:rsidR="0055790E" w:rsidRPr="00265926">
        <w:rPr>
          <w:b w:val="0"/>
        </w:rPr>
        <w:t xml:space="preserve"> </w:t>
      </w:r>
      <w:r w:rsidRPr="00265926">
        <w:rPr>
          <w:b w:val="0"/>
        </w:rPr>
        <w:t xml:space="preserve">points may also lead to an overly-optimistic accuracy assessment when the points used are easily photo-identifiable targets (e.g., checkerboards, or conventional “iron cross” patterns). These targets are generally detected as very accurate keypoints in the SfM processing, and using them as </w:t>
      </w:r>
      <w:r w:rsidR="0055790E">
        <w:rPr>
          <w:b w:val="0"/>
        </w:rPr>
        <w:t>check</w:t>
      </w:r>
      <w:r w:rsidRPr="00265926">
        <w:rPr>
          <w:b w:val="0"/>
        </w:rPr>
        <w:t xml:space="preserve"> points will tend to indicate a much better accuracy than if naturally-occurring points in the scene were used instead. In this case, the error reported from independent GCPs may not be indicative of the accuracy of the entire scene. The quality and uniqueness of detected keypoints in an image and on an object is called “texture.” The lack of texture of a scene has been shown to have one of the largest impacts on the accuracy of SfM-MVS point cloud [</w:t>
      </w:r>
      <w:r w:rsidR="0029579A" w:rsidRPr="00265926">
        <w:rPr>
          <w:b w:val="0"/>
        </w:rPr>
        <w:t>1</w:t>
      </w:r>
      <w:r w:rsidR="0029579A">
        <w:rPr>
          <w:b w:val="0"/>
        </w:rPr>
        <w:t>2</w:t>
      </w:r>
      <w:r w:rsidR="00172622">
        <w:rPr>
          <w:b w:val="0"/>
        </w:rPr>
        <w:t>,</w:t>
      </w:r>
      <w:r w:rsidR="0029579A" w:rsidRPr="00265926">
        <w:rPr>
          <w:b w:val="0"/>
        </w:rPr>
        <w:t>1</w:t>
      </w:r>
      <w:r w:rsidR="0029579A">
        <w:rPr>
          <w:b w:val="0"/>
        </w:rPr>
        <w:t>3</w:t>
      </w:r>
      <w:r w:rsidR="00172622">
        <w:rPr>
          <w:b w:val="0"/>
        </w:rPr>
        <w:t>,</w:t>
      </w:r>
      <w:r w:rsidR="0029579A" w:rsidRPr="00265926">
        <w:rPr>
          <w:b w:val="0"/>
        </w:rPr>
        <w:t>1</w:t>
      </w:r>
      <w:r w:rsidR="0029579A">
        <w:rPr>
          <w:b w:val="0"/>
        </w:rPr>
        <w:t>5</w:t>
      </w:r>
      <w:r w:rsidR="00172622">
        <w:rPr>
          <w:b w:val="0"/>
        </w:rPr>
        <w:t>,</w:t>
      </w:r>
      <w:r w:rsidR="0029579A" w:rsidRPr="00265926">
        <w:rPr>
          <w:b w:val="0"/>
        </w:rPr>
        <w:t>1</w:t>
      </w:r>
      <w:r w:rsidR="0029579A">
        <w:rPr>
          <w:b w:val="0"/>
        </w:rPr>
        <w:t>8</w:t>
      </w:r>
      <w:r w:rsidRPr="00265926">
        <w:rPr>
          <w:b w:val="0"/>
        </w:rPr>
        <w:t xml:space="preserve">]. </w:t>
      </w:r>
    </w:p>
    <w:p w14:paraId="6B2584B3" w14:textId="63C63351" w:rsidR="00265926" w:rsidRDefault="00265926" w:rsidP="00265926">
      <w:pPr>
        <w:pStyle w:val="MDPI21heading1"/>
        <w:rPr>
          <w:b w:val="0"/>
        </w:rPr>
      </w:pPr>
      <w:r w:rsidRPr="00265926">
        <w:rPr>
          <w:b w:val="0"/>
        </w:rPr>
        <w:t xml:space="preserve">We propose an </w:t>
      </w:r>
      <w:r w:rsidR="00232BEA" w:rsidRPr="00265926">
        <w:rPr>
          <w:b w:val="0"/>
        </w:rPr>
        <w:t>open</w:t>
      </w:r>
      <w:r w:rsidR="00232BEA">
        <w:rPr>
          <w:b w:val="0"/>
        </w:rPr>
        <w:t>-</w:t>
      </w:r>
      <w:r w:rsidRPr="00265926">
        <w:rPr>
          <w:b w:val="0"/>
        </w:rPr>
        <w:t>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w:t>
      </w:r>
      <w:r w:rsidR="00232BEA">
        <w:rPr>
          <w:b w:val="0"/>
        </w:rPr>
        <w:t xml:space="preserve">, referred to by the project team as the simUAS (simulated UAS) image rendering workflow, </w:t>
      </w:r>
      <w:r w:rsidRPr="00265926">
        <w:rPr>
          <w:b w:val="0"/>
        </w:rPr>
        <w:t>allow</w:t>
      </w:r>
      <w:r w:rsidR="00232BEA">
        <w:rPr>
          <w:b w:val="0"/>
        </w:rPr>
        <w:t>s</w:t>
      </w:r>
      <w:r w:rsidRPr="00265926">
        <w:rPr>
          <w:b w:val="0"/>
        </w:rPr>
        <w:t xml:space="preserve">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w:t>
      </w:r>
      <w:r w:rsidR="008D34E8">
        <w:rPr>
          <w:b w:val="0"/>
        </w:rPr>
        <w:t xml:space="preserve">throughout the scene </w:t>
      </w:r>
      <w:r w:rsidRPr="00265926">
        <w:rPr>
          <w:b w:val="0"/>
        </w:rPr>
        <w:t xml:space="preserve">can also be modified, as desired. Camera parameters and </w:t>
      </w:r>
      <w:r w:rsidR="00232BEA">
        <w:rPr>
          <w:b w:val="0"/>
        </w:rPr>
        <w:t>other scene properties</w:t>
      </w:r>
      <w:r w:rsidR="00232BEA" w:rsidRPr="00265926">
        <w:rPr>
          <w:b w:val="0"/>
        </w:rPr>
        <w:t xml:space="preserve"> </w:t>
      </w:r>
      <w:r w:rsidRPr="00265926">
        <w:rPr>
          <w:b w:val="0"/>
        </w:rPr>
        <w:t>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1960C369" w14:textId="77777777" w:rsidR="00E87D45" w:rsidRDefault="00E87D45" w:rsidP="00C17CCE">
      <w:pPr>
        <w:pStyle w:val="MDPI22heading2"/>
        <w:numPr>
          <w:ilvl w:val="1"/>
          <w:numId w:val="50"/>
        </w:numPr>
      </w:pPr>
      <w:r>
        <w:t>Computer Graphics for Remote Sensing Analysis</w:t>
      </w:r>
    </w:p>
    <w:p w14:paraId="30355AB4" w14:textId="52A34E6B" w:rsidR="00265926" w:rsidRPr="00265926" w:rsidRDefault="00265926" w:rsidP="00265926">
      <w:pPr>
        <w:pStyle w:val="MDPI21heading1"/>
        <w:rPr>
          <w:b w:val="0"/>
        </w:rPr>
      </w:pPr>
      <w:r w:rsidRPr="00265926">
        <w:rPr>
          <w:b w:val="0"/>
        </w:rPr>
        <w:t>The field of computer graphics emerged in the 1960s and has evolved to encompass numerous fields from medical imaging and scientific visualization, aircraft flight simulators, and movie and video game special effects [</w:t>
      </w:r>
      <w:r w:rsidR="0029579A">
        <w:rPr>
          <w:b w:val="0"/>
        </w:rPr>
        <w:t>21</w:t>
      </w:r>
      <w:r w:rsidRPr="00265926">
        <w:rPr>
          <w:b w:val="0"/>
        </w:rPr>
        <w:t xml:space="preserve">]. The software that turns a simulated scene with various geometries, material properties, and lighting into an image or sequence of images is called a render engine. While there are numerous render engines available using many different algorithms, they all follow a basic workflow, or computer graphics pipeline. </w:t>
      </w:r>
    </w:p>
    <w:p w14:paraId="09E570C7" w14:textId="7F9A01E4" w:rsidR="00265926" w:rsidRPr="00265926" w:rsidRDefault="00265926" w:rsidP="00265926">
      <w:pPr>
        <w:pStyle w:val="MDPI21heading1"/>
        <w:rPr>
          <w:b w:val="0"/>
        </w:rPr>
      </w:pPr>
      <w:r w:rsidRPr="00265926">
        <w:rPr>
          <w:b w:val="0"/>
        </w:rPr>
        <w:lastRenderedPageBreak/>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w:t>
      </w:r>
      <w:r w:rsidR="009736EA" w:rsidRPr="00265926">
        <w:rPr>
          <w:b w:val="0"/>
        </w:rPr>
        <w:t>off</w:t>
      </w:r>
      <w:r w:rsidRPr="00265926">
        <w:rPr>
          <w:b w:val="0"/>
        </w:rPr>
        <w:t xml:space="preserve"> the surface of the object, while the color specifies the amount of visible red, green, and blue light that is reflected from the surface. The material color properties are only associated with each plane in the mesh, so for highly-detailed coloring of objects, many </w:t>
      </w:r>
      <w:r w:rsidR="00747E83">
        <w:rPr>
          <w:b w:val="0"/>
        </w:rPr>
        <w:t xml:space="preserve">small </w:t>
      </w:r>
      <w:r w:rsidRPr="00265926">
        <w:rPr>
          <w:b w:val="0"/>
        </w:rPr>
        <w:t xml:space="preserve">faces </w:t>
      </w:r>
      <w:r w:rsidR="00747E83">
        <w:rPr>
          <w:b w:val="0"/>
        </w:rPr>
        <w:t>can be utilized</w:t>
      </w:r>
      <w:r w:rsidRPr="00265926">
        <w:rPr>
          <w:b w:val="0"/>
        </w:rPr>
        <w:t>.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texels,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‘alpha’ level for each image. The render engine interpolates the texel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42243D69" w14:textId="524778BF" w:rsidR="00265926" w:rsidRPr="00265926" w:rsidRDefault="00265926" w:rsidP="00265926">
      <w:pPr>
        <w:pStyle w:val="MDPI21heading1"/>
        <w:rPr>
          <w:b w:val="0"/>
        </w:rPr>
      </w:pPr>
      <w:r w:rsidRPr="00265926">
        <w:rPr>
          <w:b w:val="0"/>
        </w:rPr>
        <w:t xml:space="preserve">Once a scene is populated with objects and their associated material and texture properties, light sources and shading algorithms must be applied to the scene. The simplest method is to set an object material as “shadeless,”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w:t>
      </w:r>
      <w:r w:rsidR="009736EA" w:rsidRPr="00265926">
        <w:rPr>
          <w:b w:val="0"/>
        </w:rPr>
        <w:t>all</w:t>
      </w:r>
      <w:r w:rsidRPr="00265926">
        <w:rPr>
          <w:b w:val="0"/>
        </w:rPr>
        <w:t xml:space="preserve"> the material properties of the objects. The method, accuracy (especially lighting), and performance of generating this 2D depiction of the scene are where most render engines differ. </w:t>
      </w:r>
    </w:p>
    <w:p w14:paraId="0354CB0D" w14:textId="58FE99C9" w:rsidR="00265926" w:rsidRPr="00265926" w:rsidRDefault="00265926" w:rsidP="00265926">
      <w:pPr>
        <w:pStyle w:val="MDPI21heading1"/>
        <w:rPr>
          <w:b w:val="0"/>
        </w:rPr>
      </w:pPr>
      <w:r w:rsidRPr="00265926">
        <w:rPr>
          <w:b w:val="0"/>
        </w:rPr>
        <w:t>There are many different rendering methodologies, but the one chosen for this research is Blender Internal Render Engine</w:t>
      </w:r>
      <w:r w:rsidR="00693CB5">
        <w:rPr>
          <w:b w:val="0"/>
        </w:rPr>
        <w:t>,</w:t>
      </w:r>
      <w:r w:rsidRPr="00265926">
        <w:rPr>
          <w:b w:val="0"/>
        </w:rPr>
        <w:t xml:space="preserve"> which is a rasterization based engine. The algorithm determines which parts of the scene are visible to the camera, and perform</w:t>
      </w:r>
      <w:r w:rsidR="00693CB5">
        <w:rPr>
          <w:b w:val="0"/>
        </w:rPr>
        <w:t>s</w:t>
      </w:r>
      <w:r w:rsidRPr="00265926">
        <w:rPr>
          <w:b w:val="0"/>
        </w:rPr>
        <w:t xml:space="preserve"> basic light interactions to assign a color to the pixel samples. This algorithm is fast, </w:t>
      </w:r>
      <w:r w:rsidR="00843641">
        <w:rPr>
          <w:b w:val="0"/>
        </w:rPr>
        <w:t>although it</w:t>
      </w:r>
      <w:r w:rsidR="00843641" w:rsidRPr="00265926">
        <w:rPr>
          <w:b w:val="0"/>
        </w:rPr>
        <w:t xml:space="preserve"> </w:t>
      </w:r>
      <w:r w:rsidRPr="00265926">
        <w:rPr>
          <w:b w:val="0"/>
        </w:rPr>
        <w:t>is unable to perform some of the more advanced rendering features such as global illumination and true motion blur. A more detailed description of shader algorithms which are used to generate these detailed scenes can be found in</w:t>
      </w:r>
      <w:r w:rsidR="009736EA">
        <w:rPr>
          <w:b w:val="0"/>
        </w:rPr>
        <w:t xml:space="preserve"> </w:t>
      </w:r>
      <w:r w:rsidR="009736EA" w:rsidRPr="00265926">
        <w:rPr>
          <w:b w:val="0"/>
        </w:rPr>
        <w:t>[</w:t>
      </w:r>
      <w:r w:rsidR="0029579A">
        <w:rPr>
          <w:b w:val="0"/>
        </w:rPr>
        <w:t>22</w:t>
      </w:r>
      <w:r w:rsidRPr="00265926">
        <w:rPr>
          <w:b w:val="0"/>
        </w:rPr>
        <w:t>].</w:t>
      </w:r>
    </w:p>
    <w:p w14:paraId="66FE6665" w14:textId="26A7BC56" w:rsidR="00265926" w:rsidRDefault="00265926" w:rsidP="00265926">
      <w:pPr>
        <w:pStyle w:val="MDPI21heading1"/>
        <w:rPr>
          <w:b w:val="0"/>
        </w:rPr>
      </w:pPr>
      <w:r w:rsidRPr="00265926">
        <w:rPr>
          <w:b w:val="0"/>
        </w:rPr>
        <w:t xml:space="preserve">The use of synthetic remote sensing datasets to test and validated remote sensing algorithms is not a new concept. A simulated imagery dataset using Terragen 3 was used validate an optimized flight plan methodology for </w:t>
      </w:r>
      <w:r w:rsidR="006E270F">
        <w:rPr>
          <w:b w:val="0"/>
        </w:rPr>
        <w:t>UAS</w:t>
      </w:r>
      <w:r w:rsidRPr="00265926">
        <w:rPr>
          <w:b w:val="0"/>
        </w:rPr>
        <w:t xml:space="preserve"> 3D reconstructions [</w:t>
      </w:r>
      <w:r w:rsidR="0029579A">
        <w:rPr>
          <w:b w:val="0"/>
        </w:rPr>
        <w:t>23</w:t>
      </w:r>
      <w:r w:rsidRPr="00265926">
        <w:rPr>
          <w:b w:val="0"/>
        </w:rPr>
        <w:t xml:space="preserve">]. Numerous studies have been performed using the Rochester Institute of Technology’s Digital Imaging and Remote Sensing Image Generation (DIRSIG) using for various active and passive sensors. DIRSIG has been used to generate an image dataset for SfM-MVS processing to test an algorithm </w:t>
      </w:r>
      <w:r w:rsidR="008D34E8">
        <w:rPr>
          <w:b w:val="0"/>
        </w:rPr>
        <w:t>to</w:t>
      </w:r>
      <w:r w:rsidR="008D34E8" w:rsidRPr="00265926">
        <w:rPr>
          <w:b w:val="0"/>
        </w:rPr>
        <w:t xml:space="preserve"> </w:t>
      </w:r>
      <w:r w:rsidRPr="00265926">
        <w:rPr>
          <w:b w:val="0"/>
        </w:rPr>
        <w:t>automate identification of voids in three-</w:t>
      </w:r>
      <w:r w:rsidRPr="00265926">
        <w:rPr>
          <w:b w:val="0"/>
        </w:rPr>
        <w:lastRenderedPageBreak/>
        <w:t>dimensional point clouds [</w:t>
      </w:r>
      <w:r w:rsidR="0029579A">
        <w:rPr>
          <w:b w:val="0"/>
        </w:rPr>
        <w:t>24</w:t>
      </w:r>
      <w:r w:rsidRPr="00265926">
        <w:rPr>
          <w:b w:val="0"/>
        </w:rPr>
        <w:t>] and assess SfM accuracy using long range imagery [</w:t>
      </w:r>
      <w:r w:rsidR="0029579A">
        <w:rPr>
          <w:b w:val="0"/>
        </w:rPr>
        <w:t>25</w:t>
      </w:r>
      <w:r w:rsidRPr="00265926">
        <w:rPr>
          <w:b w:val="0"/>
        </w:rPr>
        <w:t>].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48AB2522" w14:textId="77777777" w:rsidR="00D76B98" w:rsidRPr="00706F48" w:rsidRDefault="00265926" w:rsidP="00265926">
      <w:pPr>
        <w:pStyle w:val="MDPI21heading1"/>
      </w:pPr>
      <w:r w:rsidRPr="00265926">
        <w:rPr>
          <w:b w:val="0"/>
        </w:rPr>
        <w:t xml:space="preserve"> </w:t>
      </w:r>
      <w:r w:rsidR="00D76B98" w:rsidRPr="00706F48">
        <w:rPr>
          <w:lang w:eastAsia="zh-CN"/>
        </w:rPr>
        <w:t xml:space="preserve">2. </w:t>
      </w:r>
      <w:r w:rsidR="00D76B98" w:rsidRPr="00706F48">
        <w:t xml:space="preserve">Materials and Methods </w:t>
      </w:r>
    </w:p>
    <w:p w14:paraId="68BC5E2B" w14:textId="0F75FFD4" w:rsidR="00265926" w:rsidRDefault="00265926" w:rsidP="00D76B98">
      <w:pPr>
        <w:pStyle w:val="MDPI21heading1"/>
        <w:rPr>
          <w:b w:val="0"/>
        </w:rPr>
      </w:pPr>
      <w:r w:rsidRPr="00265926">
        <w:rPr>
          <w:b w:val="0"/>
        </w:rPr>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w:t>
      </w:r>
      <w:r w:rsidR="009736EA">
        <w:rPr>
          <w:b w:val="0"/>
        </w:rPr>
        <w:t xml:space="preserve">the </w:t>
      </w:r>
      <w:r w:rsidRPr="00265926">
        <w:rPr>
          <w:b w:val="0"/>
        </w:rPr>
        <w:t xml:space="preserve">Agisoft Photoscan </w:t>
      </w:r>
      <w:r w:rsidR="009736EA">
        <w:rPr>
          <w:b w:val="0"/>
        </w:rPr>
        <w:t>“</w:t>
      </w:r>
      <w:r w:rsidRPr="00265926">
        <w:rPr>
          <w:b w:val="0"/>
        </w:rPr>
        <w:t>Dense Reconstruction Quality</w:t>
      </w:r>
      <w:r w:rsidR="009736EA">
        <w:rPr>
          <w:b w:val="0"/>
        </w:rPr>
        <w:t>”</w:t>
      </w:r>
      <w:r w:rsidRPr="00265926">
        <w:rPr>
          <w:b w:val="0"/>
        </w:rPr>
        <w:t xml:space="preserve">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w:t>
      </w:r>
      <w:r w:rsidR="003A2693">
        <w:rPr>
          <w:b w:val="0"/>
        </w:rPr>
        <w:t>the results also show</w:t>
      </w:r>
      <w:r w:rsidRPr="00265926">
        <w:rPr>
          <w:b w:val="0"/>
        </w:rPr>
        <w:t xml:space="preserve"> that a lower dense reconstruction quality setting will sometimes generate points in a region where there is a data gap in a point cloud generated with a higher reconstruction quality setting. </w:t>
      </w:r>
    </w:p>
    <w:p w14:paraId="1D758924" w14:textId="77777777" w:rsidR="00C17CCE" w:rsidRPr="00C17CCE" w:rsidRDefault="00C17CCE" w:rsidP="00C17CCE">
      <w:pPr>
        <w:pStyle w:val="MDPI22heading2"/>
      </w:pPr>
      <w:r>
        <w:t xml:space="preserve">2.1. </w:t>
      </w:r>
      <w:r w:rsidRPr="00C17CCE">
        <w:t>Render Accuracy Validation</w:t>
      </w:r>
    </w:p>
    <w:p w14:paraId="411AE4AC" w14:textId="0AD73585" w:rsidR="00265926" w:rsidRDefault="00265926" w:rsidP="00D76B98">
      <w:pPr>
        <w:pStyle w:val="MDPI21heading1"/>
        <w:rPr>
          <w:b w:val="0"/>
        </w:rPr>
      </w:pPr>
      <w:r w:rsidRPr="00265926">
        <w:rPr>
          <w:b w:val="0"/>
        </w:rPr>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w:t>
      </w:r>
      <w:r w:rsidR="003A2693">
        <w:rPr>
          <w:b w:val="0"/>
        </w:rPr>
        <w:t>accuracy and fidelity</w:t>
      </w:r>
      <w:r w:rsidR="003A2693" w:rsidRPr="00265926">
        <w:rPr>
          <w:b w:val="0"/>
        </w:rPr>
        <w:t xml:space="preserve"> </w:t>
      </w:r>
      <w:r w:rsidRPr="00265926">
        <w:rPr>
          <w:b w:val="0"/>
        </w:rPr>
        <w:t xml:space="preserve">are beyond the current scope. </w:t>
      </w:r>
      <w:r w:rsidR="003A2693">
        <w:rPr>
          <w:b w:val="0"/>
        </w:rPr>
        <w:t xml:space="preserve">(It is reasonable to consider radiometric and geometric accuracy to be independent, as </w:t>
      </w:r>
      <w:r w:rsidRPr="00265926">
        <w:rPr>
          <w:b w:val="0"/>
        </w:rPr>
        <w:t xml:space="preserve">SfM keypoints are detected based on image texture gradients, </w:t>
      </w:r>
      <w:r w:rsidR="003A2693">
        <w:rPr>
          <w:b w:val="0"/>
        </w:rPr>
        <w:t>which</w:t>
      </w:r>
      <w:r w:rsidR="003A2693" w:rsidRPr="00265926">
        <w:rPr>
          <w:b w:val="0"/>
        </w:rPr>
        <w:t xml:space="preserve"> </w:t>
      </w:r>
      <w:r w:rsidRPr="00265926">
        <w:rPr>
          <w:b w:val="0"/>
        </w:rPr>
        <w:t xml:space="preserve">are </w:t>
      </w:r>
      <w:r w:rsidR="003A2693">
        <w:rPr>
          <w:b w:val="0"/>
        </w:rPr>
        <w:t>relatively invariant to radiometry</w:t>
      </w:r>
      <w:r w:rsidRPr="00265926">
        <w:rPr>
          <w:b w:val="0"/>
        </w:rPr>
        <w:t>.</w:t>
      </w:r>
      <w:r w:rsidR="003A2693">
        <w:rPr>
          <w:b w:val="0"/>
        </w:rPr>
        <w:t>)</w:t>
      </w:r>
      <w:r w:rsidRPr="00265926">
        <w:rPr>
          <w:b w:val="0"/>
        </w:rPr>
        <w:t xml:space="preserve"> For this experimentation methodology, it is more important for the object diffuse texture and colors to remain constant from various viewing angles. The authors recognize the render engine could also be validated by rigorously analyzing (or developing new) </w:t>
      </w:r>
      <w:r w:rsidR="008D34E8" w:rsidRPr="00265926">
        <w:rPr>
          <w:b w:val="0"/>
        </w:rPr>
        <w:t>render</w:t>
      </w:r>
      <w:r w:rsidR="008D34E8">
        <w:rPr>
          <w:b w:val="0"/>
        </w:rPr>
        <w:t xml:space="preserve"> engine</w:t>
      </w:r>
      <w:r w:rsidR="008D34E8" w:rsidRPr="00265926">
        <w:rPr>
          <w:b w:val="0"/>
        </w:rPr>
        <w:t xml:space="preserve"> </w:t>
      </w:r>
      <w:r w:rsidRPr="00265926">
        <w:rPr>
          <w:b w:val="0"/>
        </w:rPr>
        <w:t>source code, but that would conflict with the research goals of making the general procedures applicable to as wide a range of users and software packages as possible.</w:t>
      </w:r>
    </w:p>
    <w:p w14:paraId="3FC375F9" w14:textId="77777777" w:rsidR="00C17CCE" w:rsidRDefault="00C17CCE" w:rsidP="00C17CCE">
      <w:pPr>
        <w:pStyle w:val="MDPI22heading2"/>
      </w:pPr>
      <w:r>
        <w:t>2.2. Photogrammetric Projection Accuracy</w:t>
      </w:r>
    </w:p>
    <w:p w14:paraId="4891A2FB" w14:textId="4E12FBA4" w:rsidR="00265926" w:rsidRDefault="00265926" w:rsidP="00D76B98">
      <w:pPr>
        <w:pStyle w:val="MDPI21heading1"/>
        <w:rPr>
          <w:b w:val="0"/>
        </w:rPr>
      </w:pPr>
      <w:r w:rsidRPr="00265926">
        <w:rPr>
          <w:b w:val="0"/>
        </w:rPr>
        <w:t xml:space="preserve">The first validation experiment </w:t>
      </w:r>
      <w:r w:rsidR="003C1A93">
        <w:rPr>
          <w:b w:val="0"/>
        </w:rPr>
        <w:t>was</w:t>
      </w:r>
      <w:r w:rsidR="003C1A93" w:rsidRPr="00265926">
        <w:rPr>
          <w:b w:val="0"/>
        </w:rPr>
        <w:t xml:space="preserve"> </w:t>
      </w:r>
      <w:r w:rsidRPr="00265926">
        <w:rPr>
          <w:b w:val="0"/>
        </w:rPr>
        <w:t xml:space="preserve">designed to ensure that the camera interior and exterior orientation </w:t>
      </w:r>
      <w:r w:rsidR="00AE3E29">
        <w:rPr>
          <w:b w:val="0"/>
        </w:rPr>
        <w:t>were</w:t>
      </w:r>
      <w:r w:rsidR="00AE3E29" w:rsidRPr="00265926">
        <w:rPr>
          <w:b w:val="0"/>
        </w:rPr>
        <w:t xml:space="preserve"> </w:t>
      </w:r>
      <w:r w:rsidRPr="00265926">
        <w:rPr>
          <w:b w:val="0"/>
        </w:rPr>
        <w:t xml:space="preserve">set accurately using a pinhole camera model. The pinhole camera model represents an ideal test case and is commonly the output from render engines. While Vertex Shaders </w:t>
      </w:r>
      <w:r w:rsidR="008D34E8">
        <w:rPr>
          <w:b w:val="0"/>
        </w:rPr>
        <w:t xml:space="preserve">algorithms </w:t>
      </w:r>
      <w:r w:rsidRPr="00265926">
        <w:rPr>
          <w:b w:val="0"/>
        </w:rPr>
        <w:t xml:space="preserve">can be programmed and implemented into a Computer Graphics workflow to accurately simulate lens distortion, the programming and implementation of this method is time consuming and can be confusing for someone not familiar with computer graphics. </w:t>
      </w:r>
      <w:ins w:id="2" w:author="Richie" w:date="2017-04-12T16:06:00Z">
        <w:r w:rsidR="00A97B7F">
          <w:rPr>
            <w:b w:val="0"/>
          </w:rPr>
          <w:t xml:space="preserve">A pinhole camera model was used </w:t>
        </w:r>
      </w:ins>
      <w:del w:id="3" w:author="Richie" w:date="2017-04-12T16:06:00Z">
        <w:r w:rsidRPr="00265926" w:rsidDel="00A97B7F">
          <w:rPr>
            <w:b w:val="0"/>
          </w:rPr>
          <w:delText>F</w:delText>
        </w:r>
      </w:del>
      <w:ins w:id="4" w:author="Richie" w:date="2017-04-12T16:06:00Z">
        <w:r w:rsidR="00A97B7F">
          <w:rPr>
            <w:b w:val="0"/>
          </w:rPr>
          <w:t>f</w:t>
        </w:r>
      </w:ins>
      <w:r w:rsidRPr="00265926">
        <w:rPr>
          <w:b w:val="0"/>
        </w:rPr>
        <w:t xml:space="preserve">or this </w:t>
      </w:r>
      <w:ins w:id="5" w:author="Richie" w:date="2017-04-12T16:06:00Z">
        <w:r w:rsidR="00A97B7F">
          <w:rPr>
            <w:b w:val="0"/>
          </w:rPr>
          <w:t xml:space="preserve">validation </w:t>
        </w:r>
      </w:ins>
      <w:r w:rsidRPr="00265926">
        <w:rPr>
          <w:b w:val="0"/>
        </w:rPr>
        <w:t>experiment</w:t>
      </w:r>
      <w:del w:id="6" w:author="Richie" w:date="2017-04-12T16:06:00Z">
        <w:r w:rsidRPr="00265926" w:rsidDel="00A97B7F">
          <w:rPr>
            <w:b w:val="0"/>
          </w:rPr>
          <w:delText xml:space="preserve">, lens </w:delText>
        </w:r>
      </w:del>
      <w:del w:id="7" w:author="Richie" w:date="2017-04-12T16:03:00Z">
        <w:r w:rsidRPr="00265926" w:rsidDel="00A97B7F">
          <w:rPr>
            <w:b w:val="0"/>
          </w:rPr>
          <w:delText xml:space="preserve">effects </w:delText>
        </w:r>
        <w:r w:rsidR="00AE3E29" w:rsidDel="00A97B7F">
          <w:rPr>
            <w:b w:val="0"/>
          </w:rPr>
          <w:delText>were</w:delText>
        </w:r>
      </w:del>
      <w:del w:id="8" w:author="Richie" w:date="2017-04-12T16:06:00Z">
        <w:r w:rsidR="00AE3E29" w:rsidRPr="00265926" w:rsidDel="00A97B7F">
          <w:rPr>
            <w:b w:val="0"/>
          </w:rPr>
          <w:delText xml:space="preserve"> </w:delText>
        </w:r>
        <w:r w:rsidRPr="00265926" w:rsidDel="00A97B7F">
          <w:rPr>
            <w:b w:val="0"/>
          </w:rPr>
          <w:delText xml:space="preserve">simulated in post-processing by distorting the </w:delText>
        </w:r>
      </w:del>
      <w:del w:id="9" w:author="Richie" w:date="2017-04-12T16:04:00Z">
        <w:r w:rsidRPr="00265926" w:rsidDel="00A97B7F">
          <w:rPr>
            <w:b w:val="0"/>
          </w:rPr>
          <w:delText xml:space="preserve">pixels </w:delText>
        </w:r>
      </w:del>
      <w:del w:id="10" w:author="Richie" w:date="2017-04-12T16:06:00Z">
        <w:r w:rsidRPr="00265926" w:rsidDel="00A97B7F">
          <w:rPr>
            <w:b w:val="0"/>
          </w:rPr>
          <w:delText>and re</w:delText>
        </w:r>
        <w:r w:rsidR="005078D0" w:rsidDel="00A97B7F">
          <w:rPr>
            <w:b w:val="0"/>
          </w:rPr>
          <w:delText>-</w:delText>
        </w:r>
        <w:r w:rsidRPr="00265926" w:rsidDel="00A97B7F">
          <w:rPr>
            <w:b w:val="0"/>
          </w:rPr>
          <w:delText>interpolating onto a grid.</w:delText>
        </w:r>
      </w:del>
      <w:r w:rsidRPr="00265926">
        <w:rPr>
          <w:b w:val="0"/>
        </w:rPr>
        <w:t xml:space="preserve"> This initial experiment </w:t>
      </w:r>
      <w:r w:rsidR="00AE3E29">
        <w:rPr>
          <w:b w:val="0"/>
        </w:rPr>
        <w:t>was</w:t>
      </w:r>
      <w:r w:rsidR="00AE3E29" w:rsidRPr="00265926">
        <w:rPr>
          <w:b w:val="0"/>
        </w:rPr>
        <w:t xml:space="preserve"> </w:t>
      </w:r>
      <w:r w:rsidRPr="00265926">
        <w:rPr>
          <w:b w:val="0"/>
        </w:rPr>
        <w:t>performed by creating a simple scene consisting of a 1000 m</w:t>
      </w:r>
      <w:r w:rsidRPr="009736EA">
        <w:rPr>
          <w:b w:val="0"/>
          <w:vertAlign w:val="superscript"/>
        </w:rPr>
        <w:t>3</w:t>
      </w:r>
      <w:r w:rsidRPr="00265926">
        <w:rPr>
          <w:b w:val="0"/>
        </w:rPr>
        <w:t xml:space="preserve"> cube with a 10x10 black-and-white checkerboard pattern on each wall, as depicted in Figure 1. The corner of each checkerboard </w:t>
      </w:r>
      <w:r w:rsidR="00AE3E29">
        <w:rPr>
          <w:b w:val="0"/>
        </w:rPr>
        <w:t>was defined to have</w:t>
      </w:r>
      <w:r w:rsidRPr="00265926">
        <w:rPr>
          <w:b w:val="0"/>
        </w:rPr>
        <w:t xml:space="preserve"> known 3D world coordinates. A series of images </w:t>
      </w:r>
      <w:r w:rsidR="00AE3E29">
        <w:rPr>
          <w:b w:val="0"/>
        </w:rPr>
        <w:t>was</w:t>
      </w:r>
      <w:r w:rsidR="00AE3E29" w:rsidRPr="00265926">
        <w:rPr>
          <w:b w:val="0"/>
        </w:rPr>
        <w:t xml:space="preserve"> </w:t>
      </w:r>
      <w:r w:rsidRPr="00265926">
        <w:rPr>
          <w:b w:val="0"/>
        </w:rPr>
        <w:t xml:space="preserve">rendered using various camera rotations, translations, focal lengths, sensor sizes, and principal point coordinates. To ensure </w:t>
      </w:r>
      <w:r w:rsidRPr="00265926">
        <w:rPr>
          <w:b w:val="0"/>
        </w:rPr>
        <w:lastRenderedPageBreak/>
        <w:t xml:space="preserve">that the images </w:t>
      </w:r>
      <w:r w:rsidR="00AE3E29">
        <w:rPr>
          <w:b w:val="0"/>
        </w:rPr>
        <w:t>were</w:t>
      </w:r>
      <w:r w:rsidR="00AE3E29" w:rsidRPr="00265926">
        <w:rPr>
          <w:b w:val="0"/>
        </w:rPr>
        <w:t xml:space="preserve"> </w:t>
      </w:r>
      <w:r w:rsidRPr="00265926">
        <w:rPr>
          <w:b w:val="0"/>
        </w:rPr>
        <w:t xml:space="preserve">rendered correctly, the coordinates of the checkerboard corners </w:t>
      </w:r>
      <w:r w:rsidR="00AE3E29">
        <w:rPr>
          <w:b w:val="0"/>
        </w:rPr>
        <w:t>were</w:t>
      </w:r>
      <w:r w:rsidR="00AE3E29" w:rsidRPr="00265926">
        <w:rPr>
          <w:b w:val="0"/>
        </w:rPr>
        <w:t xml:space="preserve"> </w:t>
      </w:r>
      <w:r w:rsidRPr="00265926">
        <w:rPr>
          <w:b w:val="0"/>
        </w:rPr>
        <w:t>calculated from the rendered imagery using a corner feature detector and compared to the expected coordinates of the targets using photogrammetric equations. The difference</w:t>
      </w:r>
      <w:r w:rsidR="00C278B9">
        <w:rPr>
          <w:b w:val="0"/>
        </w:rPr>
        <w:t>s</w:t>
      </w:r>
      <w:r w:rsidRPr="00265926">
        <w:rPr>
          <w:b w:val="0"/>
        </w:rPr>
        <w:t xml:space="preserve"> between the image-derived coordinates and the photogrammetric equation derived coordinates should have a mean of 0 in both dimensions, and a subpixel variance on the order of the accuracy of the image corner feature detector.</w:t>
      </w:r>
    </w:p>
    <w:p w14:paraId="162642A4" w14:textId="77777777" w:rsidR="00265926" w:rsidRDefault="00265926" w:rsidP="00346006">
      <w:pPr>
        <w:pStyle w:val="MDPI21heading1"/>
        <w:keepNext/>
        <w:jc w:val="center"/>
      </w:pPr>
      <w:r>
        <w:rPr>
          <w:rFonts w:ascii="Times New Roman" w:hAnsi="Times New Roman"/>
          <w:noProof/>
          <w:sz w:val="24"/>
          <w:szCs w:val="24"/>
          <w:lang w:eastAsia="en-US" w:bidi="ar-SA"/>
        </w:rPr>
        <w:drawing>
          <wp:inline distT="0" distB="0" distL="0" distR="0" wp14:anchorId="790E4BD8" wp14:editId="49DC3E5C">
            <wp:extent cx="5489645" cy="255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a:blip r:embed="rId8"/>
                    <a:stretch>
                      <a:fillRect/>
                    </a:stretch>
                  </pic:blipFill>
                  <pic:spPr bwMode="auto">
                    <a:xfrm>
                      <a:off x="0" y="0"/>
                      <a:ext cx="5489645" cy="2553791"/>
                    </a:xfrm>
                    <a:prstGeom prst="rect">
                      <a:avLst/>
                    </a:prstGeom>
                    <a:ln>
                      <a:noFill/>
                    </a:ln>
                    <a:extLst>
                      <a:ext uri="{53640926-AAD7-44D8-BBD7-CCE9431645EC}">
                        <a14:shadowObscured xmlns:a14="http://schemas.microsoft.com/office/drawing/2010/main"/>
                      </a:ext>
                    </a:extLst>
                  </pic:spPr>
                </pic:pic>
              </a:graphicData>
            </a:graphic>
          </wp:inline>
        </w:drawing>
      </w:r>
    </w:p>
    <w:p w14:paraId="54D73DAE" w14:textId="77777777" w:rsidR="009E6536" w:rsidRPr="00706F48" w:rsidRDefault="009E6536" w:rsidP="009E6536">
      <w:pPr>
        <w:pStyle w:val="MDPI51figurecaption"/>
      </w:pPr>
      <w:r w:rsidRPr="00706F48">
        <w:rPr>
          <w:b/>
        </w:rPr>
        <w:t>Figure 1.</w:t>
      </w:r>
      <w:r w:rsidRPr="00706F48">
        <w:t xml:space="preserve"> </w:t>
      </w:r>
      <w:r w:rsidRPr="009E6536">
        <w:t>A cube with a 10x10 checkerboard pattern on each wall is used to validate the photogrammetric accuracy of the Blender Internal Render Engine</w:t>
      </w:r>
    </w:p>
    <w:p w14:paraId="60662D93" w14:textId="4E68573C" w:rsidR="00265926" w:rsidRDefault="009E6536" w:rsidP="00D76B98">
      <w:pPr>
        <w:pStyle w:val="MDPI21heading1"/>
        <w:rPr>
          <w:b w:val="0"/>
        </w:rPr>
      </w:pPr>
      <w:r w:rsidRPr="009E6536">
        <w:rPr>
          <w:b w:val="0"/>
        </w:rPr>
        <w:t>To validate the photogrammetric projection accuracy of the Blender Internal Render Engine using this experiment, a 1000 m</w:t>
      </w:r>
      <w:r w:rsidRPr="009736EA">
        <w:rPr>
          <w:b w:val="0"/>
          <w:vertAlign w:val="superscript"/>
        </w:rPr>
        <w:t>3</w:t>
      </w:r>
      <w:r w:rsidRPr="009E6536">
        <w:rPr>
          <w:b w:val="0"/>
        </w:rPr>
        <w:t xml:space="preserve"> cube was placed with the centroid at the </w:t>
      </w:r>
      <w:r w:rsidR="008D34E8">
        <w:rPr>
          <w:b w:val="0"/>
        </w:rPr>
        <w:t xml:space="preserve">coordinate system </w:t>
      </w:r>
      <w:r w:rsidRPr="009E6536">
        <w:rPr>
          <w:b w:val="0"/>
        </w:rPr>
        <w:t xml:space="preserve">origin. Five hundred images were rendered using five different interior orientations and random exterior orientations throughout the inside of the cube. These parameters were input using the Blender Python API, </w:t>
      </w:r>
      <w:r w:rsidR="00FA5952">
        <w:rPr>
          <w:b w:val="0"/>
        </w:rPr>
        <w:t>with</w:t>
      </w:r>
      <w:r w:rsidR="00FA5952" w:rsidRPr="009E6536">
        <w:rPr>
          <w:b w:val="0"/>
        </w:rPr>
        <w:t xml:space="preserve"> </w:t>
      </w:r>
      <w:r w:rsidRPr="009E6536">
        <w:rPr>
          <w:b w:val="0"/>
        </w:rPr>
        <w:t xml:space="preserve">the ranges of each input parameter shown in Table 1. The accuracy of the imagery was </w:t>
      </w:r>
      <w:r w:rsidR="00FA5952">
        <w:rPr>
          <w:b w:val="0"/>
        </w:rPr>
        <w:t>first assessed</w:t>
      </w:r>
      <w:r w:rsidR="00FA5952" w:rsidRPr="009E6536">
        <w:rPr>
          <w:b w:val="0"/>
        </w:rPr>
        <w:t xml:space="preserve"> </w:t>
      </w:r>
      <w:r w:rsidRPr="009E6536">
        <w:rPr>
          <w:b w:val="0"/>
        </w:rPr>
        <w:t>qualitatively by plotting the photogrammetrically-calculated points on the imagery in MATLAB</w:t>
      </w:r>
      <w:r w:rsidR="00FA5952">
        <w:rPr>
          <w:b w:val="0"/>
        </w:rPr>
        <w:t xml:space="preserve"> (e.g., green plus symbol in Figure 1, right)</w:t>
      </w:r>
      <w:r w:rsidRPr="009E6536">
        <w:rPr>
          <w:b w:val="0"/>
        </w:rPr>
        <w: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4AEF59C9" w14:textId="3290F9D1" w:rsidR="0083677E" w:rsidRPr="00706F48" w:rsidRDefault="0083677E" w:rsidP="0083677E">
      <w:pPr>
        <w:pStyle w:val="MDPI41tablecaption"/>
        <w:jc w:val="center"/>
      </w:pPr>
      <w:r w:rsidRPr="00706F48">
        <w:rPr>
          <w:b/>
        </w:rPr>
        <w:t>Table 1.</w:t>
      </w:r>
      <w:r w:rsidRPr="0083677E">
        <w:t xml:space="preserve"> The position</w:t>
      </w:r>
      <w:r w:rsidR="00FA5952">
        <w:t>s and orientations</w:t>
      </w:r>
      <w:r w:rsidRPr="0083677E">
        <w:t xml:space="preserve"> of the cameras used to render the imagery were uniformly distributed using parameters to capture a wide distribution of look angle</w:t>
      </w:r>
      <w:r>
        <w:t>s and positions within the box.</w:t>
      </w:r>
      <w:r w:rsidRPr="0083677E">
        <w:t xml:space="preserve">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83677E" w:rsidRPr="00A91844" w14:paraId="4FEA7004"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2088" w:type="dxa"/>
            <w:noWrap/>
            <w:hideMark/>
          </w:tcPr>
          <w:p w14:paraId="5B5457BF" w14:textId="77777777" w:rsidR="0083677E" w:rsidRPr="00A91844" w:rsidRDefault="0083677E" w:rsidP="0083677E">
            <w:pPr>
              <w:pStyle w:val="MDPI42tablebody"/>
            </w:pPr>
            <w:r w:rsidRPr="00A91844">
              <w:t>Parameter</w:t>
            </w:r>
          </w:p>
        </w:tc>
        <w:tc>
          <w:tcPr>
            <w:tcW w:w="1202" w:type="dxa"/>
            <w:noWrap/>
            <w:hideMark/>
          </w:tcPr>
          <w:p w14:paraId="4DB73186" w14:textId="77777777" w:rsidR="0083677E" w:rsidRPr="00A91844" w:rsidRDefault="0083677E" w:rsidP="0083677E">
            <w:pPr>
              <w:pStyle w:val="MDPI42tablebody"/>
            </w:pPr>
            <w:r w:rsidRPr="00A91844">
              <w:t>Minimum</w:t>
            </w:r>
          </w:p>
        </w:tc>
        <w:tc>
          <w:tcPr>
            <w:tcW w:w="1233" w:type="dxa"/>
            <w:noWrap/>
            <w:hideMark/>
          </w:tcPr>
          <w:p w14:paraId="07F3B42E" w14:textId="77777777" w:rsidR="0083677E" w:rsidRPr="00A91844" w:rsidRDefault="0083677E" w:rsidP="0083677E">
            <w:pPr>
              <w:pStyle w:val="MDPI42tablebody"/>
            </w:pPr>
            <w:r w:rsidRPr="00A91844">
              <w:t>Maximum</w:t>
            </w:r>
          </w:p>
        </w:tc>
        <w:tc>
          <w:tcPr>
            <w:tcW w:w="960" w:type="dxa"/>
            <w:noWrap/>
            <w:hideMark/>
          </w:tcPr>
          <w:p w14:paraId="2B53FBAA" w14:textId="77777777" w:rsidR="0083677E" w:rsidRPr="00A91844" w:rsidRDefault="0083677E" w:rsidP="0083677E">
            <w:pPr>
              <w:pStyle w:val="MDPI42tablebody"/>
            </w:pPr>
            <w:r w:rsidRPr="00A91844">
              <w:t>units</w:t>
            </w:r>
          </w:p>
        </w:tc>
      </w:tr>
      <w:tr w:rsidR="0083677E" w:rsidRPr="00A91844" w14:paraId="7992D1BD" w14:textId="77777777" w:rsidTr="0083677E">
        <w:trPr>
          <w:trHeight w:val="300"/>
        </w:trPr>
        <w:tc>
          <w:tcPr>
            <w:tcW w:w="2088" w:type="dxa"/>
            <w:noWrap/>
            <w:hideMark/>
          </w:tcPr>
          <w:p w14:paraId="6FD81953" w14:textId="77777777" w:rsidR="0083677E" w:rsidRPr="00A91844" w:rsidRDefault="0083677E" w:rsidP="0083677E">
            <w:pPr>
              <w:pStyle w:val="MDPI42tablebody"/>
            </w:pPr>
            <w:r w:rsidRPr="00A91844">
              <w:t>Translation X, Y, Z</w:t>
            </w:r>
          </w:p>
        </w:tc>
        <w:tc>
          <w:tcPr>
            <w:tcW w:w="1202" w:type="dxa"/>
            <w:noWrap/>
            <w:hideMark/>
          </w:tcPr>
          <w:p w14:paraId="5050771E" w14:textId="77777777" w:rsidR="0083677E" w:rsidRPr="00A91844" w:rsidRDefault="0083677E" w:rsidP="0083677E">
            <w:pPr>
              <w:pStyle w:val="MDPI42tablebody"/>
            </w:pPr>
            <w:r w:rsidRPr="00A91844">
              <w:t>-4</w:t>
            </w:r>
          </w:p>
        </w:tc>
        <w:tc>
          <w:tcPr>
            <w:tcW w:w="1233" w:type="dxa"/>
            <w:noWrap/>
            <w:hideMark/>
          </w:tcPr>
          <w:p w14:paraId="39F69E61" w14:textId="77777777" w:rsidR="0083677E" w:rsidRPr="00A91844" w:rsidRDefault="0083677E" w:rsidP="0083677E">
            <w:pPr>
              <w:pStyle w:val="MDPI42tablebody"/>
            </w:pPr>
            <w:r w:rsidRPr="00A91844">
              <w:t>4</w:t>
            </w:r>
          </w:p>
        </w:tc>
        <w:tc>
          <w:tcPr>
            <w:tcW w:w="960" w:type="dxa"/>
            <w:noWrap/>
            <w:hideMark/>
          </w:tcPr>
          <w:p w14:paraId="4526B8F8" w14:textId="77777777" w:rsidR="0083677E" w:rsidRPr="00A91844" w:rsidRDefault="0083677E" w:rsidP="0083677E">
            <w:pPr>
              <w:pStyle w:val="MDPI42tablebody"/>
            </w:pPr>
            <w:r w:rsidRPr="00A91844">
              <w:t>m</w:t>
            </w:r>
          </w:p>
        </w:tc>
      </w:tr>
      <w:tr w:rsidR="0083677E" w:rsidRPr="00A91844" w14:paraId="7F8C2A64" w14:textId="77777777" w:rsidTr="0083677E">
        <w:trPr>
          <w:trHeight w:val="300"/>
        </w:trPr>
        <w:tc>
          <w:tcPr>
            <w:tcW w:w="2088" w:type="dxa"/>
            <w:noWrap/>
            <w:hideMark/>
          </w:tcPr>
          <w:p w14:paraId="10854316" w14:textId="77777777" w:rsidR="0083677E" w:rsidRPr="00A91844" w:rsidRDefault="0083677E" w:rsidP="0083677E">
            <w:pPr>
              <w:pStyle w:val="MDPI42tablebody"/>
            </w:pPr>
            <w:r w:rsidRPr="00A91844">
              <w:t xml:space="preserve">Rotation </w:t>
            </w:r>
            <w:r>
              <w:t>θ</w:t>
            </w:r>
            <w:r w:rsidRPr="00A91844">
              <w:t xml:space="preserve">, </w:t>
            </w:r>
            <w:r>
              <w:t>Φ</w:t>
            </w:r>
          </w:p>
        </w:tc>
        <w:tc>
          <w:tcPr>
            <w:tcW w:w="1202" w:type="dxa"/>
            <w:noWrap/>
            <w:hideMark/>
          </w:tcPr>
          <w:p w14:paraId="636B6D8B" w14:textId="77777777" w:rsidR="0083677E" w:rsidRPr="00A91844" w:rsidRDefault="0083677E" w:rsidP="0083677E">
            <w:pPr>
              <w:pStyle w:val="MDPI42tablebody"/>
            </w:pPr>
            <w:r w:rsidRPr="00A91844">
              <w:t>0</w:t>
            </w:r>
          </w:p>
        </w:tc>
        <w:tc>
          <w:tcPr>
            <w:tcW w:w="1233" w:type="dxa"/>
            <w:noWrap/>
            <w:hideMark/>
          </w:tcPr>
          <w:p w14:paraId="2B56636F" w14:textId="77777777" w:rsidR="0083677E" w:rsidRPr="00A91844" w:rsidRDefault="0083677E" w:rsidP="0083677E">
            <w:pPr>
              <w:pStyle w:val="MDPI42tablebody"/>
            </w:pPr>
            <w:r w:rsidRPr="00A91844">
              <w:t>360</w:t>
            </w:r>
          </w:p>
        </w:tc>
        <w:tc>
          <w:tcPr>
            <w:tcW w:w="960" w:type="dxa"/>
            <w:noWrap/>
            <w:hideMark/>
          </w:tcPr>
          <w:p w14:paraId="2C316F6B" w14:textId="77777777" w:rsidR="0083677E" w:rsidRPr="00A91844" w:rsidRDefault="0083677E" w:rsidP="0083677E">
            <w:pPr>
              <w:pStyle w:val="MDPI42tablebody"/>
            </w:pPr>
            <w:r w:rsidRPr="00A91844">
              <w:t>degrees</w:t>
            </w:r>
          </w:p>
        </w:tc>
      </w:tr>
      <w:tr w:rsidR="0083677E" w:rsidRPr="00A91844" w14:paraId="704A2FD3" w14:textId="77777777" w:rsidTr="0083677E">
        <w:trPr>
          <w:trHeight w:val="300"/>
        </w:trPr>
        <w:tc>
          <w:tcPr>
            <w:tcW w:w="2088" w:type="dxa"/>
            <w:noWrap/>
            <w:hideMark/>
          </w:tcPr>
          <w:p w14:paraId="3F434C51" w14:textId="77777777" w:rsidR="0083677E" w:rsidRPr="00A91844" w:rsidRDefault="0083677E" w:rsidP="0083677E">
            <w:pPr>
              <w:pStyle w:val="MDPI42tablebody"/>
            </w:pPr>
            <w:r w:rsidRPr="00A91844">
              <w:t xml:space="preserve">Rotation </w:t>
            </w:r>
            <w:r>
              <w:t>ω</w:t>
            </w:r>
          </w:p>
        </w:tc>
        <w:tc>
          <w:tcPr>
            <w:tcW w:w="1202" w:type="dxa"/>
            <w:noWrap/>
            <w:hideMark/>
          </w:tcPr>
          <w:p w14:paraId="13D3A15C" w14:textId="77777777" w:rsidR="0083677E" w:rsidRPr="00A91844" w:rsidRDefault="0083677E" w:rsidP="0083677E">
            <w:pPr>
              <w:pStyle w:val="MDPI42tablebody"/>
            </w:pPr>
            <w:r w:rsidRPr="00A91844">
              <w:t>0</w:t>
            </w:r>
          </w:p>
        </w:tc>
        <w:tc>
          <w:tcPr>
            <w:tcW w:w="1233" w:type="dxa"/>
            <w:noWrap/>
            <w:hideMark/>
          </w:tcPr>
          <w:p w14:paraId="38E20969" w14:textId="77777777" w:rsidR="0083677E" w:rsidRPr="00A91844" w:rsidRDefault="0083677E" w:rsidP="0083677E">
            <w:pPr>
              <w:pStyle w:val="MDPI42tablebody"/>
            </w:pPr>
            <w:r w:rsidRPr="00A91844">
              <w:t>180</w:t>
            </w:r>
          </w:p>
        </w:tc>
        <w:tc>
          <w:tcPr>
            <w:tcW w:w="960" w:type="dxa"/>
            <w:noWrap/>
            <w:hideMark/>
          </w:tcPr>
          <w:p w14:paraId="528FC375" w14:textId="77777777" w:rsidR="0083677E" w:rsidRPr="00A91844" w:rsidRDefault="0083677E" w:rsidP="0083677E">
            <w:pPr>
              <w:pStyle w:val="MDPI42tablebody"/>
            </w:pPr>
            <w:r w:rsidRPr="00A91844">
              <w:t>degrees</w:t>
            </w:r>
          </w:p>
        </w:tc>
      </w:tr>
    </w:tbl>
    <w:p w14:paraId="6919A710" w14:textId="37C3BF85" w:rsidR="0083677E" w:rsidRPr="00706F48" w:rsidRDefault="0083677E" w:rsidP="0083677E">
      <w:pPr>
        <w:pStyle w:val="MDPI41tablecaption"/>
        <w:jc w:val="center"/>
      </w:pPr>
      <w:r w:rsidRPr="00706F48">
        <w:rPr>
          <w:b/>
        </w:rPr>
        <w:t xml:space="preserve">Table </w:t>
      </w:r>
      <w:r>
        <w:rPr>
          <w:b/>
        </w:rPr>
        <w:t>2</w:t>
      </w:r>
      <w:r w:rsidRPr="00706F48">
        <w:rPr>
          <w:b/>
        </w:rPr>
        <w:t>.</w:t>
      </w:r>
      <w:r w:rsidRPr="00706F48">
        <w:t xml:space="preserve"> </w:t>
      </w:r>
      <w:r w:rsidRPr="0083677E">
        <w:t>The difference</w:t>
      </w:r>
      <w:r w:rsidR="00C278B9">
        <w:t>s</w:t>
      </w:r>
      <w:r w:rsidRPr="0083677E">
        <w:t xml:space="preserve"> between the position</w:t>
      </w:r>
      <w:r w:rsidR="00C278B9">
        <w:t>s</w:t>
      </w:r>
      <w:r w:rsidRPr="0083677E">
        <w:t xml:space="preserve"> of the corners</w:t>
      </w:r>
      <w:r w:rsidR="00C278B9">
        <w:t>,</w:t>
      </w:r>
      <w:r w:rsidRPr="0083677E">
        <w:t xml:space="preserve"> as detected with the Harris Corner algorithm</w:t>
      </w:r>
      <w:r w:rsidR="00C278B9">
        <w:t>,</w:t>
      </w:r>
      <w:r w:rsidRPr="0083677E">
        <w:t xml:space="preserve"> </w:t>
      </w:r>
      <w:r w:rsidR="00C278B9">
        <w:t>and</w:t>
      </w:r>
      <w:r w:rsidRPr="0083677E">
        <w:t xml:space="preserve"> the expect</w:t>
      </w:r>
      <w:r w:rsidR="008D34E8">
        <w:t>ed</w:t>
      </w:r>
      <w:r w:rsidRPr="0083677E">
        <w:t xml:space="preserve"> position of the corners from the </w:t>
      </w:r>
      <w:r w:rsidR="006D3358" w:rsidRPr="0083677E">
        <w:t>photogrammetr</w:t>
      </w:r>
      <w:r w:rsidR="006D3358">
        <w:t>ic</w:t>
      </w:r>
      <w:r w:rsidR="006D3358" w:rsidRPr="0083677E">
        <w:t xml:space="preserve"> </w:t>
      </w:r>
      <w:r w:rsidR="00FA5952" w:rsidRPr="0083677E">
        <w:t xml:space="preserve">collinearity </w:t>
      </w:r>
      <w:r w:rsidRPr="0083677E">
        <w:t xml:space="preserve">equations </w:t>
      </w:r>
      <w:r w:rsidR="00C278B9">
        <w:t xml:space="preserve">were computed </w:t>
      </w:r>
      <w:r w:rsidRPr="0083677E">
        <w:t xml:space="preserve">to ensure that the rendering algorithm </w:t>
      </w:r>
      <w:r w:rsidR="008D34E8">
        <w:t>was</w:t>
      </w:r>
      <w:r w:rsidR="008D34E8" w:rsidRPr="0083677E">
        <w:t xml:space="preserve"> </w:t>
      </w:r>
      <w:r w:rsidRPr="0083677E">
        <w:t>working as expected. Note that the mean and variance of the difference</w:t>
      </w:r>
      <w:r w:rsidR="00C278B9">
        <w:t>s</w:t>
      </w:r>
      <w:r w:rsidRPr="0083677E">
        <w:t xml:space="preserve"> between the expected and detected corner are sub pixel for each simulation, which suggests that the Blender Internal Renderer generates photogrammetrically accurate imagery.</w:t>
      </w:r>
    </w:p>
    <w:tbl>
      <w:tblPr>
        <w:tblStyle w:val="Mdeck5tablebodythreelines"/>
        <w:tblW w:w="8864" w:type="dxa"/>
        <w:tblLook w:val="04A0" w:firstRow="1" w:lastRow="0" w:firstColumn="1" w:lastColumn="0" w:noHBand="0" w:noVBand="1"/>
      </w:tblPr>
      <w:tblGrid>
        <w:gridCol w:w="1798"/>
        <w:gridCol w:w="1360"/>
        <w:gridCol w:w="1006"/>
        <w:gridCol w:w="830"/>
        <w:gridCol w:w="830"/>
        <w:gridCol w:w="1006"/>
        <w:gridCol w:w="837"/>
        <w:gridCol w:w="1197"/>
      </w:tblGrid>
      <w:tr w:rsidR="0083677E" w:rsidRPr="009360D1" w14:paraId="53B7A597"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798" w:type="dxa"/>
            <w:vMerge w:val="restart"/>
            <w:noWrap/>
            <w:hideMark/>
          </w:tcPr>
          <w:p w14:paraId="182B02EE" w14:textId="77777777" w:rsidR="0083677E" w:rsidRPr="009360D1" w:rsidRDefault="0083677E" w:rsidP="0083677E">
            <w:pPr>
              <w:pStyle w:val="MDPI42tablebody"/>
            </w:pPr>
            <w:r w:rsidRPr="009360D1">
              <w:lastRenderedPageBreak/>
              <w:t>Parameter</w:t>
            </w:r>
          </w:p>
        </w:tc>
        <w:tc>
          <w:tcPr>
            <w:tcW w:w="1360" w:type="dxa"/>
            <w:vMerge w:val="restart"/>
            <w:noWrap/>
            <w:hideMark/>
          </w:tcPr>
          <w:p w14:paraId="451C3070" w14:textId="77777777" w:rsidR="0083677E" w:rsidRPr="009360D1" w:rsidRDefault="0083677E" w:rsidP="0083677E">
            <w:pPr>
              <w:pStyle w:val="MDPI42tablebody"/>
            </w:pPr>
            <w:r w:rsidRPr="009360D1">
              <w:t>Units</w:t>
            </w:r>
          </w:p>
        </w:tc>
        <w:tc>
          <w:tcPr>
            <w:tcW w:w="4509" w:type="dxa"/>
            <w:gridSpan w:val="5"/>
            <w:noWrap/>
            <w:hideMark/>
          </w:tcPr>
          <w:p w14:paraId="657B1991" w14:textId="77777777" w:rsidR="0083677E" w:rsidRPr="009360D1" w:rsidRDefault="0083677E" w:rsidP="0083677E">
            <w:pPr>
              <w:pStyle w:val="MDPI42tablebody"/>
            </w:pPr>
            <w:r w:rsidRPr="009360D1">
              <w:t>Simulation Number</w:t>
            </w:r>
          </w:p>
        </w:tc>
        <w:tc>
          <w:tcPr>
            <w:tcW w:w="1197" w:type="dxa"/>
            <w:vMerge w:val="restart"/>
            <w:noWrap/>
            <w:hideMark/>
          </w:tcPr>
          <w:p w14:paraId="3E90CA8F" w14:textId="77777777" w:rsidR="0083677E" w:rsidRPr="009360D1" w:rsidRDefault="0083677E" w:rsidP="0083677E">
            <w:pPr>
              <w:pStyle w:val="MDPI42tablebody"/>
            </w:pPr>
            <w:r w:rsidRPr="009360D1">
              <w:t>Summary</w:t>
            </w:r>
          </w:p>
        </w:tc>
      </w:tr>
      <w:tr w:rsidR="0083677E" w:rsidRPr="009360D1" w14:paraId="674E1217" w14:textId="77777777" w:rsidTr="0083677E">
        <w:trPr>
          <w:trHeight w:val="300"/>
        </w:trPr>
        <w:tc>
          <w:tcPr>
            <w:tcW w:w="1798" w:type="dxa"/>
            <w:vMerge/>
            <w:tcBorders>
              <w:bottom w:val="single" w:sz="4" w:space="0" w:color="auto"/>
            </w:tcBorders>
            <w:hideMark/>
          </w:tcPr>
          <w:p w14:paraId="4758834C" w14:textId="77777777" w:rsidR="0083677E" w:rsidRPr="009360D1" w:rsidRDefault="0083677E" w:rsidP="0083677E">
            <w:pPr>
              <w:pStyle w:val="MDPI42tablebody"/>
            </w:pPr>
          </w:p>
        </w:tc>
        <w:tc>
          <w:tcPr>
            <w:tcW w:w="1360" w:type="dxa"/>
            <w:vMerge/>
            <w:tcBorders>
              <w:bottom w:val="single" w:sz="4" w:space="0" w:color="auto"/>
            </w:tcBorders>
            <w:hideMark/>
          </w:tcPr>
          <w:p w14:paraId="29B1D49A" w14:textId="77777777" w:rsidR="0083677E" w:rsidRPr="009360D1" w:rsidRDefault="0083677E" w:rsidP="0083677E">
            <w:pPr>
              <w:pStyle w:val="MDPI42tablebody"/>
            </w:pPr>
          </w:p>
        </w:tc>
        <w:tc>
          <w:tcPr>
            <w:tcW w:w="1006" w:type="dxa"/>
            <w:noWrap/>
            <w:hideMark/>
          </w:tcPr>
          <w:p w14:paraId="2635D131" w14:textId="77777777" w:rsidR="0083677E" w:rsidRPr="009360D1" w:rsidRDefault="0083677E" w:rsidP="0083677E">
            <w:pPr>
              <w:pStyle w:val="MDPI42tablebody"/>
            </w:pPr>
            <w:r w:rsidRPr="009360D1">
              <w:t>1</w:t>
            </w:r>
          </w:p>
        </w:tc>
        <w:tc>
          <w:tcPr>
            <w:tcW w:w="830" w:type="dxa"/>
            <w:noWrap/>
            <w:hideMark/>
          </w:tcPr>
          <w:p w14:paraId="79A715F2" w14:textId="77777777" w:rsidR="0083677E" w:rsidRPr="009360D1" w:rsidRDefault="0083677E" w:rsidP="0083677E">
            <w:pPr>
              <w:pStyle w:val="MDPI42tablebody"/>
            </w:pPr>
            <w:r w:rsidRPr="009360D1">
              <w:t>2</w:t>
            </w:r>
          </w:p>
        </w:tc>
        <w:tc>
          <w:tcPr>
            <w:tcW w:w="830" w:type="dxa"/>
            <w:noWrap/>
            <w:hideMark/>
          </w:tcPr>
          <w:p w14:paraId="1A01DA41" w14:textId="77777777" w:rsidR="0083677E" w:rsidRPr="009360D1" w:rsidRDefault="0083677E" w:rsidP="0083677E">
            <w:pPr>
              <w:pStyle w:val="MDPI42tablebody"/>
            </w:pPr>
            <w:r w:rsidRPr="009360D1">
              <w:t>3</w:t>
            </w:r>
          </w:p>
        </w:tc>
        <w:tc>
          <w:tcPr>
            <w:tcW w:w="1006" w:type="dxa"/>
            <w:noWrap/>
            <w:hideMark/>
          </w:tcPr>
          <w:p w14:paraId="541EB479" w14:textId="77777777" w:rsidR="0083677E" w:rsidRPr="009360D1" w:rsidRDefault="0083677E" w:rsidP="0083677E">
            <w:pPr>
              <w:pStyle w:val="MDPI42tablebody"/>
            </w:pPr>
            <w:r w:rsidRPr="009360D1">
              <w:t>4</w:t>
            </w:r>
          </w:p>
        </w:tc>
        <w:tc>
          <w:tcPr>
            <w:tcW w:w="837" w:type="dxa"/>
            <w:tcBorders>
              <w:bottom w:val="single" w:sz="4" w:space="0" w:color="auto"/>
            </w:tcBorders>
            <w:noWrap/>
            <w:hideMark/>
          </w:tcPr>
          <w:p w14:paraId="38FE5D06" w14:textId="77777777" w:rsidR="0083677E" w:rsidRPr="009360D1" w:rsidRDefault="0083677E" w:rsidP="0083677E">
            <w:pPr>
              <w:pStyle w:val="MDPI42tablebody"/>
            </w:pPr>
            <w:r w:rsidRPr="009360D1">
              <w:t>5</w:t>
            </w:r>
          </w:p>
        </w:tc>
        <w:tc>
          <w:tcPr>
            <w:tcW w:w="1197" w:type="dxa"/>
            <w:vMerge/>
            <w:tcBorders>
              <w:bottom w:val="single" w:sz="4" w:space="0" w:color="auto"/>
            </w:tcBorders>
            <w:hideMark/>
          </w:tcPr>
          <w:p w14:paraId="11438B92" w14:textId="77777777" w:rsidR="0083677E" w:rsidRPr="009360D1" w:rsidRDefault="0083677E" w:rsidP="0083677E">
            <w:pPr>
              <w:pStyle w:val="MDPI42tablebody"/>
            </w:pPr>
          </w:p>
        </w:tc>
      </w:tr>
      <w:tr w:rsidR="0083677E" w:rsidRPr="009360D1" w14:paraId="327C5F4D" w14:textId="77777777" w:rsidTr="0083677E">
        <w:trPr>
          <w:trHeight w:val="300"/>
        </w:trPr>
        <w:tc>
          <w:tcPr>
            <w:tcW w:w="1798" w:type="dxa"/>
            <w:tcBorders>
              <w:top w:val="single" w:sz="4" w:space="0" w:color="auto"/>
            </w:tcBorders>
            <w:noWrap/>
            <w:hideMark/>
          </w:tcPr>
          <w:p w14:paraId="3918E315" w14:textId="77777777" w:rsidR="0083677E" w:rsidRPr="009360D1" w:rsidRDefault="0083677E" w:rsidP="0083677E">
            <w:pPr>
              <w:pStyle w:val="MDPI42tablebody"/>
            </w:pPr>
            <w:r w:rsidRPr="009360D1">
              <w:t>hFOV</w:t>
            </w:r>
          </w:p>
        </w:tc>
        <w:tc>
          <w:tcPr>
            <w:tcW w:w="1360" w:type="dxa"/>
            <w:tcBorders>
              <w:top w:val="single" w:sz="4" w:space="0" w:color="auto"/>
            </w:tcBorders>
            <w:noWrap/>
            <w:hideMark/>
          </w:tcPr>
          <w:p w14:paraId="0ACC7798" w14:textId="77777777" w:rsidR="0083677E" w:rsidRPr="009360D1" w:rsidRDefault="0083677E" w:rsidP="0083677E">
            <w:pPr>
              <w:pStyle w:val="MDPI42tablebody"/>
            </w:pPr>
            <w:r w:rsidRPr="009360D1">
              <w:t>degrees</w:t>
            </w:r>
          </w:p>
        </w:tc>
        <w:tc>
          <w:tcPr>
            <w:tcW w:w="1006" w:type="dxa"/>
            <w:tcBorders>
              <w:top w:val="single" w:sz="4" w:space="0" w:color="auto"/>
            </w:tcBorders>
            <w:noWrap/>
            <w:hideMark/>
          </w:tcPr>
          <w:p w14:paraId="6114C953" w14:textId="77777777" w:rsidR="0083677E" w:rsidRPr="009360D1" w:rsidRDefault="0083677E" w:rsidP="0083677E">
            <w:pPr>
              <w:pStyle w:val="MDPI42tablebody"/>
            </w:pPr>
            <w:r w:rsidRPr="009360D1">
              <w:t>22.9</w:t>
            </w:r>
          </w:p>
        </w:tc>
        <w:tc>
          <w:tcPr>
            <w:tcW w:w="830" w:type="dxa"/>
            <w:tcBorders>
              <w:top w:val="single" w:sz="4" w:space="0" w:color="auto"/>
            </w:tcBorders>
            <w:noWrap/>
            <w:hideMark/>
          </w:tcPr>
          <w:p w14:paraId="757C5D73" w14:textId="77777777" w:rsidR="0083677E" w:rsidRPr="009360D1" w:rsidRDefault="0083677E" w:rsidP="0083677E">
            <w:pPr>
              <w:pStyle w:val="MDPI42tablebody"/>
            </w:pPr>
            <w:r w:rsidRPr="009360D1">
              <w:t>57.9</w:t>
            </w:r>
          </w:p>
        </w:tc>
        <w:tc>
          <w:tcPr>
            <w:tcW w:w="830" w:type="dxa"/>
            <w:tcBorders>
              <w:top w:val="single" w:sz="4" w:space="0" w:color="auto"/>
            </w:tcBorders>
            <w:noWrap/>
            <w:hideMark/>
          </w:tcPr>
          <w:p w14:paraId="3F19FEFC" w14:textId="77777777" w:rsidR="0083677E" w:rsidRPr="009360D1" w:rsidRDefault="0083677E" w:rsidP="0083677E">
            <w:pPr>
              <w:pStyle w:val="MDPI42tablebody"/>
            </w:pPr>
            <w:r w:rsidRPr="009360D1">
              <w:t>72.6</w:t>
            </w:r>
          </w:p>
        </w:tc>
        <w:tc>
          <w:tcPr>
            <w:tcW w:w="1006" w:type="dxa"/>
            <w:tcBorders>
              <w:top w:val="single" w:sz="4" w:space="0" w:color="auto"/>
            </w:tcBorders>
            <w:noWrap/>
            <w:hideMark/>
          </w:tcPr>
          <w:p w14:paraId="6357ED46" w14:textId="77777777" w:rsidR="0083677E" w:rsidRPr="009360D1" w:rsidRDefault="0083677E" w:rsidP="0083677E">
            <w:pPr>
              <w:pStyle w:val="MDPI42tablebody"/>
            </w:pPr>
            <w:r w:rsidRPr="009360D1">
              <w:t>73.8</w:t>
            </w:r>
          </w:p>
        </w:tc>
        <w:tc>
          <w:tcPr>
            <w:tcW w:w="837" w:type="dxa"/>
            <w:tcBorders>
              <w:top w:val="single" w:sz="4" w:space="0" w:color="auto"/>
            </w:tcBorders>
            <w:noWrap/>
            <w:hideMark/>
          </w:tcPr>
          <w:p w14:paraId="3F368D91" w14:textId="77777777" w:rsidR="0083677E" w:rsidRPr="009360D1" w:rsidRDefault="0083677E" w:rsidP="0083677E">
            <w:pPr>
              <w:pStyle w:val="MDPI42tablebody"/>
            </w:pPr>
            <w:r w:rsidRPr="009360D1">
              <w:t>93.5</w:t>
            </w:r>
          </w:p>
        </w:tc>
        <w:tc>
          <w:tcPr>
            <w:tcW w:w="1197" w:type="dxa"/>
            <w:tcBorders>
              <w:top w:val="single" w:sz="4" w:space="0" w:color="auto"/>
            </w:tcBorders>
            <w:noWrap/>
            <w:hideMark/>
          </w:tcPr>
          <w:p w14:paraId="2AE1C62C" w14:textId="77777777" w:rsidR="0083677E" w:rsidRPr="009360D1" w:rsidRDefault="0083677E" w:rsidP="0083677E">
            <w:pPr>
              <w:pStyle w:val="MDPI42tablebody"/>
            </w:pPr>
            <w:r w:rsidRPr="009360D1">
              <w:t>n/a</w:t>
            </w:r>
          </w:p>
        </w:tc>
      </w:tr>
      <w:tr w:rsidR="0083677E" w:rsidRPr="009360D1" w14:paraId="2A0CCF60" w14:textId="77777777" w:rsidTr="0083677E">
        <w:trPr>
          <w:trHeight w:val="300"/>
        </w:trPr>
        <w:tc>
          <w:tcPr>
            <w:tcW w:w="1798" w:type="dxa"/>
            <w:noWrap/>
            <w:hideMark/>
          </w:tcPr>
          <w:p w14:paraId="6860D43A" w14:textId="77777777" w:rsidR="0083677E" w:rsidRPr="009360D1" w:rsidRDefault="0083677E" w:rsidP="0083677E">
            <w:pPr>
              <w:pStyle w:val="MDPI42tablebody"/>
            </w:pPr>
            <w:r w:rsidRPr="009360D1">
              <w:t>Focal Length</w:t>
            </w:r>
          </w:p>
        </w:tc>
        <w:tc>
          <w:tcPr>
            <w:tcW w:w="1360" w:type="dxa"/>
            <w:noWrap/>
            <w:hideMark/>
          </w:tcPr>
          <w:p w14:paraId="65BAAB4E" w14:textId="77777777" w:rsidR="0083677E" w:rsidRPr="009360D1" w:rsidRDefault="0083677E" w:rsidP="0083677E">
            <w:pPr>
              <w:pStyle w:val="MDPI42tablebody"/>
            </w:pPr>
            <w:r w:rsidRPr="009360D1">
              <w:t>mm</w:t>
            </w:r>
          </w:p>
        </w:tc>
        <w:tc>
          <w:tcPr>
            <w:tcW w:w="1006" w:type="dxa"/>
            <w:noWrap/>
            <w:hideMark/>
          </w:tcPr>
          <w:p w14:paraId="454AC14D" w14:textId="77777777" w:rsidR="0083677E" w:rsidRPr="009360D1" w:rsidRDefault="0083677E" w:rsidP="0083677E">
            <w:pPr>
              <w:pStyle w:val="MDPI42tablebody"/>
            </w:pPr>
            <w:r w:rsidRPr="009360D1">
              <w:t>55</w:t>
            </w:r>
          </w:p>
        </w:tc>
        <w:tc>
          <w:tcPr>
            <w:tcW w:w="830" w:type="dxa"/>
            <w:noWrap/>
            <w:hideMark/>
          </w:tcPr>
          <w:p w14:paraId="5FE68B60" w14:textId="77777777" w:rsidR="0083677E" w:rsidRPr="009360D1" w:rsidRDefault="0083677E" w:rsidP="0083677E">
            <w:pPr>
              <w:pStyle w:val="MDPI42tablebody"/>
            </w:pPr>
            <w:r w:rsidRPr="009360D1">
              <w:t>4.1</w:t>
            </w:r>
          </w:p>
        </w:tc>
        <w:tc>
          <w:tcPr>
            <w:tcW w:w="830" w:type="dxa"/>
            <w:noWrap/>
            <w:hideMark/>
          </w:tcPr>
          <w:p w14:paraId="2A7DCB00" w14:textId="77777777" w:rsidR="0083677E" w:rsidRPr="009360D1" w:rsidRDefault="0083677E" w:rsidP="0083677E">
            <w:pPr>
              <w:pStyle w:val="MDPI42tablebody"/>
            </w:pPr>
            <w:r w:rsidRPr="009360D1">
              <w:t>16</w:t>
            </w:r>
          </w:p>
        </w:tc>
        <w:tc>
          <w:tcPr>
            <w:tcW w:w="1006" w:type="dxa"/>
            <w:noWrap/>
            <w:hideMark/>
          </w:tcPr>
          <w:p w14:paraId="36E192C5" w14:textId="77777777" w:rsidR="0083677E" w:rsidRPr="009360D1" w:rsidRDefault="0083677E" w:rsidP="0083677E">
            <w:pPr>
              <w:pStyle w:val="MDPI42tablebody"/>
            </w:pPr>
            <w:r w:rsidRPr="009360D1">
              <w:t>4.11</w:t>
            </w:r>
          </w:p>
        </w:tc>
        <w:tc>
          <w:tcPr>
            <w:tcW w:w="837" w:type="dxa"/>
            <w:noWrap/>
            <w:hideMark/>
          </w:tcPr>
          <w:p w14:paraId="06C86C42" w14:textId="77777777" w:rsidR="0083677E" w:rsidRPr="009360D1" w:rsidRDefault="0083677E" w:rsidP="0083677E">
            <w:pPr>
              <w:pStyle w:val="MDPI42tablebody"/>
            </w:pPr>
            <w:r w:rsidRPr="009360D1">
              <w:t>2.9</w:t>
            </w:r>
          </w:p>
        </w:tc>
        <w:tc>
          <w:tcPr>
            <w:tcW w:w="1197" w:type="dxa"/>
            <w:noWrap/>
            <w:hideMark/>
          </w:tcPr>
          <w:p w14:paraId="51EDC78A" w14:textId="77777777" w:rsidR="0083677E" w:rsidRPr="009360D1" w:rsidRDefault="0083677E" w:rsidP="0083677E">
            <w:pPr>
              <w:pStyle w:val="MDPI42tablebody"/>
            </w:pPr>
            <w:r w:rsidRPr="009360D1">
              <w:t>n/a</w:t>
            </w:r>
          </w:p>
        </w:tc>
      </w:tr>
      <w:tr w:rsidR="0083677E" w:rsidRPr="009360D1" w14:paraId="56E1D970" w14:textId="77777777" w:rsidTr="0083677E">
        <w:trPr>
          <w:trHeight w:val="300"/>
        </w:trPr>
        <w:tc>
          <w:tcPr>
            <w:tcW w:w="1798" w:type="dxa"/>
            <w:noWrap/>
            <w:hideMark/>
          </w:tcPr>
          <w:p w14:paraId="487C7256" w14:textId="77777777" w:rsidR="0083677E" w:rsidRPr="009360D1" w:rsidRDefault="0083677E" w:rsidP="0083677E">
            <w:pPr>
              <w:pStyle w:val="MDPI42tablebody"/>
            </w:pPr>
            <w:r w:rsidRPr="009360D1">
              <w:t>Sensor Width</w:t>
            </w:r>
          </w:p>
        </w:tc>
        <w:tc>
          <w:tcPr>
            <w:tcW w:w="1360" w:type="dxa"/>
            <w:noWrap/>
            <w:hideMark/>
          </w:tcPr>
          <w:p w14:paraId="693B2CA0" w14:textId="77777777" w:rsidR="0083677E" w:rsidRPr="009360D1" w:rsidRDefault="0083677E" w:rsidP="0083677E">
            <w:pPr>
              <w:pStyle w:val="MDPI42tablebody"/>
            </w:pPr>
            <w:r w:rsidRPr="009360D1">
              <w:t>mm</w:t>
            </w:r>
          </w:p>
        </w:tc>
        <w:tc>
          <w:tcPr>
            <w:tcW w:w="1006" w:type="dxa"/>
            <w:noWrap/>
            <w:hideMark/>
          </w:tcPr>
          <w:p w14:paraId="1E2BD8BC" w14:textId="77777777" w:rsidR="0083677E" w:rsidRPr="009360D1" w:rsidRDefault="0083677E" w:rsidP="0083677E">
            <w:pPr>
              <w:pStyle w:val="MDPI42tablebody"/>
            </w:pPr>
            <w:r w:rsidRPr="009360D1">
              <w:t>22.3</w:t>
            </w:r>
          </w:p>
        </w:tc>
        <w:tc>
          <w:tcPr>
            <w:tcW w:w="830" w:type="dxa"/>
            <w:noWrap/>
            <w:hideMark/>
          </w:tcPr>
          <w:p w14:paraId="13265946" w14:textId="77777777" w:rsidR="0083677E" w:rsidRPr="009360D1" w:rsidRDefault="0083677E" w:rsidP="0083677E">
            <w:pPr>
              <w:pStyle w:val="MDPI42tablebody"/>
            </w:pPr>
            <w:r w:rsidRPr="009360D1">
              <w:t>4.54</w:t>
            </w:r>
          </w:p>
        </w:tc>
        <w:tc>
          <w:tcPr>
            <w:tcW w:w="830" w:type="dxa"/>
            <w:noWrap/>
            <w:hideMark/>
          </w:tcPr>
          <w:p w14:paraId="413B9604" w14:textId="77777777" w:rsidR="0083677E" w:rsidRPr="009360D1" w:rsidRDefault="0083677E" w:rsidP="0083677E">
            <w:pPr>
              <w:pStyle w:val="MDPI42tablebody"/>
            </w:pPr>
            <w:r w:rsidRPr="009360D1">
              <w:t>23.5</w:t>
            </w:r>
          </w:p>
        </w:tc>
        <w:tc>
          <w:tcPr>
            <w:tcW w:w="1006" w:type="dxa"/>
            <w:noWrap/>
            <w:hideMark/>
          </w:tcPr>
          <w:p w14:paraId="25F6EB26" w14:textId="77777777" w:rsidR="0083677E" w:rsidRPr="009360D1" w:rsidRDefault="0083677E" w:rsidP="0083677E">
            <w:pPr>
              <w:pStyle w:val="MDPI42tablebody"/>
            </w:pPr>
            <w:r w:rsidRPr="009360D1">
              <w:t>6.17</w:t>
            </w:r>
          </w:p>
        </w:tc>
        <w:tc>
          <w:tcPr>
            <w:tcW w:w="837" w:type="dxa"/>
            <w:noWrap/>
            <w:hideMark/>
          </w:tcPr>
          <w:p w14:paraId="0CA7E687" w14:textId="77777777" w:rsidR="0083677E" w:rsidRPr="009360D1" w:rsidRDefault="0083677E" w:rsidP="0083677E">
            <w:pPr>
              <w:pStyle w:val="MDPI42tablebody"/>
            </w:pPr>
            <w:r w:rsidRPr="009360D1">
              <w:t>6.17</w:t>
            </w:r>
          </w:p>
        </w:tc>
        <w:tc>
          <w:tcPr>
            <w:tcW w:w="1197" w:type="dxa"/>
            <w:noWrap/>
            <w:hideMark/>
          </w:tcPr>
          <w:p w14:paraId="204374BA" w14:textId="77777777" w:rsidR="0083677E" w:rsidRPr="009360D1" w:rsidRDefault="0083677E" w:rsidP="0083677E">
            <w:pPr>
              <w:pStyle w:val="MDPI42tablebody"/>
            </w:pPr>
            <w:r w:rsidRPr="009360D1">
              <w:t>n/a</w:t>
            </w:r>
          </w:p>
        </w:tc>
      </w:tr>
      <w:tr w:rsidR="0083677E" w:rsidRPr="009360D1" w14:paraId="3C9F73C0" w14:textId="77777777" w:rsidTr="0083677E">
        <w:trPr>
          <w:trHeight w:val="300"/>
        </w:trPr>
        <w:tc>
          <w:tcPr>
            <w:tcW w:w="1798" w:type="dxa"/>
            <w:noWrap/>
            <w:hideMark/>
          </w:tcPr>
          <w:p w14:paraId="315F7DAC" w14:textId="77777777" w:rsidR="0083677E" w:rsidRPr="009360D1" w:rsidRDefault="0083677E" w:rsidP="0083677E">
            <w:pPr>
              <w:pStyle w:val="MDPI42tablebody"/>
            </w:pPr>
            <w:r w:rsidRPr="009360D1">
              <w:t>Horizontal</w:t>
            </w:r>
          </w:p>
        </w:tc>
        <w:tc>
          <w:tcPr>
            <w:tcW w:w="1360" w:type="dxa"/>
            <w:noWrap/>
            <w:hideMark/>
          </w:tcPr>
          <w:p w14:paraId="3764FD1C" w14:textId="77777777" w:rsidR="0083677E" w:rsidRPr="009360D1" w:rsidRDefault="0083677E" w:rsidP="0083677E">
            <w:pPr>
              <w:pStyle w:val="MDPI42tablebody"/>
            </w:pPr>
            <w:r w:rsidRPr="009360D1">
              <w:t>(pixels)</w:t>
            </w:r>
          </w:p>
        </w:tc>
        <w:tc>
          <w:tcPr>
            <w:tcW w:w="1006" w:type="dxa"/>
            <w:noWrap/>
            <w:hideMark/>
          </w:tcPr>
          <w:p w14:paraId="384EFBE8" w14:textId="77777777" w:rsidR="0083677E" w:rsidRPr="009360D1" w:rsidRDefault="0083677E" w:rsidP="0083677E">
            <w:pPr>
              <w:pStyle w:val="MDPI42tablebody"/>
            </w:pPr>
            <w:r w:rsidRPr="009360D1">
              <w:t>5184</w:t>
            </w:r>
          </w:p>
        </w:tc>
        <w:tc>
          <w:tcPr>
            <w:tcW w:w="830" w:type="dxa"/>
            <w:noWrap/>
            <w:hideMark/>
          </w:tcPr>
          <w:p w14:paraId="4922B9DD" w14:textId="77777777" w:rsidR="0083677E" w:rsidRPr="009360D1" w:rsidRDefault="0083677E" w:rsidP="0083677E">
            <w:pPr>
              <w:pStyle w:val="MDPI42tablebody"/>
            </w:pPr>
            <w:r w:rsidRPr="009360D1">
              <w:t>3264</w:t>
            </w:r>
          </w:p>
        </w:tc>
        <w:tc>
          <w:tcPr>
            <w:tcW w:w="830" w:type="dxa"/>
            <w:noWrap/>
            <w:hideMark/>
          </w:tcPr>
          <w:p w14:paraId="5441312B" w14:textId="77777777" w:rsidR="0083677E" w:rsidRPr="009360D1" w:rsidRDefault="0083677E" w:rsidP="0083677E">
            <w:pPr>
              <w:pStyle w:val="MDPI42tablebody"/>
            </w:pPr>
            <w:r w:rsidRPr="009360D1">
              <w:t>5456</w:t>
            </w:r>
          </w:p>
        </w:tc>
        <w:tc>
          <w:tcPr>
            <w:tcW w:w="1006" w:type="dxa"/>
            <w:noWrap/>
            <w:hideMark/>
          </w:tcPr>
          <w:p w14:paraId="64082F50" w14:textId="77777777" w:rsidR="0083677E" w:rsidRPr="009360D1" w:rsidRDefault="0083677E" w:rsidP="0083677E">
            <w:pPr>
              <w:pStyle w:val="MDPI42tablebody"/>
            </w:pPr>
            <w:r w:rsidRPr="009360D1">
              <w:t>4608</w:t>
            </w:r>
          </w:p>
        </w:tc>
        <w:tc>
          <w:tcPr>
            <w:tcW w:w="837" w:type="dxa"/>
            <w:noWrap/>
            <w:hideMark/>
          </w:tcPr>
          <w:p w14:paraId="290BF119" w14:textId="77777777" w:rsidR="0083677E" w:rsidRPr="009360D1" w:rsidRDefault="0083677E" w:rsidP="0083677E">
            <w:pPr>
              <w:pStyle w:val="MDPI42tablebody"/>
            </w:pPr>
            <w:r w:rsidRPr="009360D1">
              <w:t>4000</w:t>
            </w:r>
          </w:p>
        </w:tc>
        <w:tc>
          <w:tcPr>
            <w:tcW w:w="1197" w:type="dxa"/>
            <w:noWrap/>
            <w:hideMark/>
          </w:tcPr>
          <w:p w14:paraId="4A2D082D" w14:textId="77777777" w:rsidR="0083677E" w:rsidRPr="009360D1" w:rsidRDefault="0083677E" w:rsidP="0083677E">
            <w:pPr>
              <w:pStyle w:val="MDPI42tablebody"/>
            </w:pPr>
            <w:r w:rsidRPr="009360D1">
              <w:t>n/a</w:t>
            </w:r>
          </w:p>
        </w:tc>
      </w:tr>
      <w:tr w:rsidR="0083677E" w:rsidRPr="009360D1" w14:paraId="7FEC3F15" w14:textId="77777777" w:rsidTr="0083677E">
        <w:trPr>
          <w:trHeight w:val="300"/>
        </w:trPr>
        <w:tc>
          <w:tcPr>
            <w:tcW w:w="1798" w:type="dxa"/>
            <w:noWrap/>
            <w:hideMark/>
          </w:tcPr>
          <w:p w14:paraId="4C285894" w14:textId="77777777" w:rsidR="0083677E" w:rsidRPr="009360D1" w:rsidRDefault="0083677E" w:rsidP="0083677E">
            <w:pPr>
              <w:pStyle w:val="MDPI42tablebody"/>
            </w:pPr>
            <w:r w:rsidRPr="009360D1">
              <w:t>Vertical</w:t>
            </w:r>
          </w:p>
        </w:tc>
        <w:tc>
          <w:tcPr>
            <w:tcW w:w="1360" w:type="dxa"/>
            <w:noWrap/>
            <w:hideMark/>
          </w:tcPr>
          <w:p w14:paraId="42DAF8B6" w14:textId="77777777" w:rsidR="0083677E" w:rsidRPr="009360D1" w:rsidRDefault="0083677E" w:rsidP="0083677E">
            <w:pPr>
              <w:pStyle w:val="MDPI42tablebody"/>
            </w:pPr>
            <w:r w:rsidRPr="009360D1">
              <w:t>pixels</w:t>
            </w:r>
          </w:p>
        </w:tc>
        <w:tc>
          <w:tcPr>
            <w:tcW w:w="1006" w:type="dxa"/>
            <w:noWrap/>
            <w:hideMark/>
          </w:tcPr>
          <w:p w14:paraId="65843AE0" w14:textId="77777777" w:rsidR="0083677E" w:rsidRPr="009360D1" w:rsidRDefault="0083677E" w:rsidP="0083677E">
            <w:pPr>
              <w:pStyle w:val="MDPI42tablebody"/>
            </w:pPr>
            <w:r w:rsidRPr="009360D1">
              <w:t>3456</w:t>
            </w:r>
          </w:p>
        </w:tc>
        <w:tc>
          <w:tcPr>
            <w:tcW w:w="830" w:type="dxa"/>
            <w:noWrap/>
            <w:hideMark/>
          </w:tcPr>
          <w:p w14:paraId="1CD39EA2" w14:textId="77777777" w:rsidR="0083677E" w:rsidRPr="009360D1" w:rsidRDefault="0083677E" w:rsidP="0083677E">
            <w:pPr>
              <w:pStyle w:val="MDPI42tablebody"/>
            </w:pPr>
            <w:r w:rsidRPr="009360D1">
              <w:t>2448</w:t>
            </w:r>
          </w:p>
        </w:tc>
        <w:tc>
          <w:tcPr>
            <w:tcW w:w="830" w:type="dxa"/>
            <w:noWrap/>
            <w:hideMark/>
          </w:tcPr>
          <w:p w14:paraId="7D797EF8" w14:textId="77777777" w:rsidR="0083677E" w:rsidRPr="009360D1" w:rsidRDefault="0083677E" w:rsidP="0083677E">
            <w:pPr>
              <w:pStyle w:val="MDPI42tablebody"/>
            </w:pPr>
            <w:r w:rsidRPr="009360D1">
              <w:t>3632</w:t>
            </w:r>
          </w:p>
        </w:tc>
        <w:tc>
          <w:tcPr>
            <w:tcW w:w="1006" w:type="dxa"/>
            <w:noWrap/>
            <w:hideMark/>
          </w:tcPr>
          <w:p w14:paraId="3908F34B" w14:textId="77777777" w:rsidR="0083677E" w:rsidRPr="009360D1" w:rsidRDefault="0083677E" w:rsidP="0083677E">
            <w:pPr>
              <w:pStyle w:val="MDPI42tablebody"/>
            </w:pPr>
            <w:r w:rsidRPr="009360D1">
              <w:t>3456</w:t>
            </w:r>
          </w:p>
        </w:tc>
        <w:tc>
          <w:tcPr>
            <w:tcW w:w="837" w:type="dxa"/>
            <w:noWrap/>
            <w:hideMark/>
          </w:tcPr>
          <w:p w14:paraId="276A602F" w14:textId="77777777" w:rsidR="0083677E" w:rsidRPr="009360D1" w:rsidRDefault="0083677E" w:rsidP="0083677E">
            <w:pPr>
              <w:pStyle w:val="MDPI42tablebody"/>
            </w:pPr>
            <w:r w:rsidRPr="009360D1">
              <w:t>3000</w:t>
            </w:r>
          </w:p>
        </w:tc>
        <w:tc>
          <w:tcPr>
            <w:tcW w:w="1197" w:type="dxa"/>
            <w:noWrap/>
            <w:hideMark/>
          </w:tcPr>
          <w:p w14:paraId="36F8C00B" w14:textId="77777777" w:rsidR="0083677E" w:rsidRPr="009360D1" w:rsidRDefault="0083677E" w:rsidP="0083677E">
            <w:pPr>
              <w:pStyle w:val="MDPI42tablebody"/>
            </w:pPr>
            <w:r w:rsidRPr="009360D1">
              <w:t>n/a</w:t>
            </w:r>
          </w:p>
        </w:tc>
      </w:tr>
      <w:tr w:rsidR="0083677E" w:rsidRPr="009360D1" w14:paraId="4F1D7652" w14:textId="77777777" w:rsidTr="0083677E">
        <w:trPr>
          <w:trHeight w:val="300"/>
        </w:trPr>
        <w:tc>
          <w:tcPr>
            <w:tcW w:w="1798" w:type="dxa"/>
            <w:noWrap/>
            <w:hideMark/>
          </w:tcPr>
          <w:p w14:paraId="253D07B6" w14:textId="77777777" w:rsidR="0083677E" w:rsidRPr="009360D1" w:rsidRDefault="0083677E" w:rsidP="0083677E">
            <w:pPr>
              <w:pStyle w:val="MDPI42tablebody"/>
            </w:pPr>
            <w:r w:rsidRPr="009360D1">
              <w:t>Correspondences</w:t>
            </w:r>
          </w:p>
        </w:tc>
        <w:tc>
          <w:tcPr>
            <w:tcW w:w="1360" w:type="dxa"/>
            <w:noWrap/>
            <w:hideMark/>
          </w:tcPr>
          <w:p w14:paraId="315D86FE" w14:textId="77777777" w:rsidR="0083677E" w:rsidRPr="009360D1" w:rsidRDefault="0083677E" w:rsidP="0083677E">
            <w:pPr>
              <w:pStyle w:val="MDPI42tablebody"/>
            </w:pPr>
            <w:r w:rsidRPr="009360D1">
              <w:t>unitless</w:t>
            </w:r>
          </w:p>
        </w:tc>
        <w:tc>
          <w:tcPr>
            <w:tcW w:w="1006" w:type="dxa"/>
            <w:noWrap/>
            <w:hideMark/>
          </w:tcPr>
          <w:p w14:paraId="6C1088C0" w14:textId="77777777" w:rsidR="0083677E" w:rsidRPr="009360D1" w:rsidRDefault="0083677E" w:rsidP="0083677E">
            <w:pPr>
              <w:pStyle w:val="MDPI42tablebody"/>
            </w:pPr>
            <w:r w:rsidRPr="009360D1">
              <w:t>462</w:t>
            </w:r>
          </w:p>
        </w:tc>
        <w:tc>
          <w:tcPr>
            <w:tcW w:w="830" w:type="dxa"/>
            <w:noWrap/>
            <w:hideMark/>
          </w:tcPr>
          <w:p w14:paraId="515B1CB8" w14:textId="77777777" w:rsidR="0083677E" w:rsidRPr="009360D1" w:rsidRDefault="0083677E" w:rsidP="0083677E">
            <w:pPr>
              <w:pStyle w:val="MDPI42tablebody"/>
            </w:pPr>
            <w:r w:rsidRPr="009360D1">
              <w:t>3538</w:t>
            </w:r>
          </w:p>
        </w:tc>
        <w:tc>
          <w:tcPr>
            <w:tcW w:w="830" w:type="dxa"/>
            <w:noWrap/>
            <w:hideMark/>
          </w:tcPr>
          <w:p w14:paraId="2F699922" w14:textId="77777777" w:rsidR="0083677E" w:rsidRPr="009360D1" w:rsidRDefault="0083677E" w:rsidP="0083677E">
            <w:pPr>
              <w:pStyle w:val="MDPI42tablebody"/>
            </w:pPr>
            <w:r w:rsidRPr="009360D1">
              <w:t>4093</w:t>
            </w:r>
          </w:p>
        </w:tc>
        <w:tc>
          <w:tcPr>
            <w:tcW w:w="1006" w:type="dxa"/>
            <w:noWrap/>
            <w:hideMark/>
          </w:tcPr>
          <w:p w14:paraId="01248279" w14:textId="77777777" w:rsidR="0083677E" w:rsidRPr="009360D1" w:rsidRDefault="0083677E" w:rsidP="0083677E">
            <w:pPr>
              <w:pStyle w:val="MDPI42tablebody"/>
            </w:pPr>
            <w:r w:rsidRPr="009360D1">
              <w:t>4491</w:t>
            </w:r>
          </w:p>
        </w:tc>
        <w:tc>
          <w:tcPr>
            <w:tcW w:w="837" w:type="dxa"/>
            <w:noWrap/>
            <w:hideMark/>
          </w:tcPr>
          <w:p w14:paraId="70AE1C9E" w14:textId="77777777" w:rsidR="0083677E" w:rsidRPr="009360D1" w:rsidRDefault="0083677E" w:rsidP="0083677E">
            <w:pPr>
              <w:pStyle w:val="MDPI42tablebody"/>
            </w:pPr>
            <w:r w:rsidRPr="009360D1">
              <w:t>7493</w:t>
            </w:r>
          </w:p>
        </w:tc>
        <w:tc>
          <w:tcPr>
            <w:tcW w:w="1197" w:type="dxa"/>
            <w:noWrap/>
            <w:hideMark/>
          </w:tcPr>
          <w:p w14:paraId="628CD03C" w14:textId="77777777" w:rsidR="0083677E" w:rsidRPr="009360D1" w:rsidRDefault="0083677E" w:rsidP="0083677E">
            <w:pPr>
              <w:pStyle w:val="MDPI42tablebody"/>
            </w:pPr>
            <w:r w:rsidRPr="009360D1">
              <w:t>20077</w:t>
            </w:r>
          </w:p>
        </w:tc>
      </w:tr>
      <w:tr w:rsidR="0083677E" w:rsidRPr="009360D1" w14:paraId="15B9EF99" w14:textId="77777777" w:rsidTr="0083677E">
        <w:trPr>
          <w:trHeight w:val="300"/>
        </w:trPr>
        <w:tc>
          <w:tcPr>
            <w:tcW w:w="1798" w:type="dxa"/>
            <w:noWrap/>
            <w:hideMark/>
          </w:tcPr>
          <w:p w14:paraId="3851108A" w14:textId="77777777" w:rsidR="0083677E" w:rsidRPr="009360D1" w:rsidRDefault="0083677E" w:rsidP="0083677E">
            <w:pPr>
              <w:pStyle w:val="MDPI42tablebody"/>
            </w:pPr>
            <w:r w:rsidRPr="00E95C19">
              <w:rPr>
                <w:i/>
              </w:rPr>
              <w:t>μ</w:t>
            </w:r>
            <w:r w:rsidRPr="00A53A68">
              <w:rPr>
                <w:vertAlign w:val="subscript"/>
              </w:rPr>
              <w:t>ΔX</w:t>
            </w:r>
          </w:p>
        </w:tc>
        <w:tc>
          <w:tcPr>
            <w:tcW w:w="1360" w:type="dxa"/>
            <w:noWrap/>
            <w:hideMark/>
          </w:tcPr>
          <w:p w14:paraId="18F4556D" w14:textId="77777777" w:rsidR="0083677E" w:rsidRPr="009360D1" w:rsidRDefault="0083677E" w:rsidP="0083677E">
            <w:pPr>
              <w:pStyle w:val="MDPI42tablebody"/>
            </w:pPr>
            <w:r w:rsidRPr="009360D1">
              <w:t>pixels</w:t>
            </w:r>
          </w:p>
        </w:tc>
        <w:tc>
          <w:tcPr>
            <w:tcW w:w="1006" w:type="dxa"/>
            <w:noWrap/>
            <w:hideMark/>
          </w:tcPr>
          <w:p w14:paraId="707E0186" w14:textId="77777777" w:rsidR="0083677E" w:rsidRPr="009360D1" w:rsidRDefault="0083677E" w:rsidP="0083677E">
            <w:pPr>
              <w:pStyle w:val="MDPI42tablebody"/>
            </w:pPr>
            <w:r w:rsidRPr="009360D1">
              <w:t>-0.0163</w:t>
            </w:r>
          </w:p>
        </w:tc>
        <w:tc>
          <w:tcPr>
            <w:tcW w:w="830" w:type="dxa"/>
            <w:noWrap/>
            <w:hideMark/>
          </w:tcPr>
          <w:p w14:paraId="2D0D6419" w14:textId="77777777" w:rsidR="0083677E" w:rsidRPr="009360D1" w:rsidRDefault="0083677E" w:rsidP="0083677E">
            <w:pPr>
              <w:pStyle w:val="MDPI42tablebody"/>
            </w:pPr>
            <w:r w:rsidRPr="009360D1">
              <w:t>0.0050</w:t>
            </w:r>
          </w:p>
        </w:tc>
        <w:tc>
          <w:tcPr>
            <w:tcW w:w="830" w:type="dxa"/>
            <w:noWrap/>
            <w:hideMark/>
          </w:tcPr>
          <w:p w14:paraId="75C5D4A4" w14:textId="77777777" w:rsidR="0083677E" w:rsidRPr="009360D1" w:rsidRDefault="0083677E" w:rsidP="0083677E">
            <w:pPr>
              <w:pStyle w:val="MDPI42tablebody"/>
            </w:pPr>
            <w:r w:rsidRPr="009360D1">
              <w:t>0.0016</w:t>
            </w:r>
          </w:p>
        </w:tc>
        <w:tc>
          <w:tcPr>
            <w:tcW w:w="1006" w:type="dxa"/>
            <w:noWrap/>
            <w:hideMark/>
          </w:tcPr>
          <w:p w14:paraId="417B954F" w14:textId="77777777" w:rsidR="0083677E" w:rsidRPr="009360D1" w:rsidRDefault="0083677E" w:rsidP="0083677E">
            <w:pPr>
              <w:pStyle w:val="MDPI42tablebody"/>
            </w:pPr>
            <w:r w:rsidRPr="009360D1">
              <w:t>-0.0036</w:t>
            </w:r>
          </w:p>
        </w:tc>
        <w:tc>
          <w:tcPr>
            <w:tcW w:w="837" w:type="dxa"/>
            <w:noWrap/>
            <w:hideMark/>
          </w:tcPr>
          <w:p w14:paraId="3D1BC9BF" w14:textId="77777777" w:rsidR="0083677E" w:rsidRPr="009360D1" w:rsidRDefault="0083677E" w:rsidP="0083677E">
            <w:pPr>
              <w:pStyle w:val="MDPI42tablebody"/>
            </w:pPr>
            <w:r w:rsidRPr="009360D1">
              <w:t>0.0033</w:t>
            </w:r>
          </w:p>
        </w:tc>
        <w:tc>
          <w:tcPr>
            <w:tcW w:w="1197" w:type="dxa"/>
            <w:noWrap/>
            <w:hideMark/>
          </w:tcPr>
          <w:p w14:paraId="6E177A41" w14:textId="77777777" w:rsidR="0083677E" w:rsidRPr="009360D1" w:rsidRDefault="0083677E" w:rsidP="0083677E">
            <w:pPr>
              <w:pStyle w:val="MDPI42tablebody"/>
            </w:pPr>
            <w:r w:rsidRPr="009360D1">
              <w:t>-0.0020</w:t>
            </w:r>
          </w:p>
        </w:tc>
      </w:tr>
      <w:tr w:rsidR="0083677E" w:rsidRPr="009360D1" w14:paraId="34429719" w14:textId="77777777" w:rsidTr="0083677E">
        <w:trPr>
          <w:trHeight w:val="300"/>
        </w:trPr>
        <w:tc>
          <w:tcPr>
            <w:tcW w:w="1798" w:type="dxa"/>
            <w:noWrap/>
            <w:hideMark/>
          </w:tcPr>
          <w:p w14:paraId="19298E49" w14:textId="77777777" w:rsidR="0083677E" w:rsidRPr="009360D1" w:rsidRDefault="0083677E" w:rsidP="0083677E">
            <w:pPr>
              <w:pStyle w:val="MDPI42tablebody"/>
            </w:pPr>
            <w:r w:rsidRPr="00E95C19">
              <w:rPr>
                <w:i/>
              </w:rPr>
              <w:t>μ</w:t>
            </w:r>
            <w:r w:rsidRPr="00A53A68">
              <w:rPr>
                <w:vertAlign w:val="subscript"/>
              </w:rPr>
              <w:t>ΔY</w:t>
            </w:r>
          </w:p>
        </w:tc>
        <w:tc>
          <w:tcPr>
            <w:tcW w:w="1360" w:type="dxa"/>
            <w:noWrap/>
            <w:hideMark/>
          </w:tcPr>
          <w:p w14:paraId="6A4447DB" w14:textId="77777777" w:rsidR="0083677E" w:rsidRPr="009360D1" w:rsidRDefault="0083677E" w:rsidP="0083677E">
            <w:pPr>
              <w:pStyle w:val="MDPI42tablebody"/>
            </w:pPr>
            <w:r w:rsidRPr="009360D1">
              <w:t>pixels</w:t>
            </w:r>
          </w:p>
        </w:tc>
        <w:tc>
          <w:tcPr>
            <w:tcW w:w="1006" w:type="dxa"/>
            <w:noWrap/>
            <w:hideMark/>
          </w:tcPr>
          <w:p w14:paraId="58858562" w14:textId="77777777" w:rsidR="0083677E" w:rsidRPr="009360D1" w:rsidRDefault="0083677E" w:rsidP="0083677E">
            <w:pPr>
              <w:pStyle w:val="MDPI42tablebody"/>
            </w:pPr>
            <w:r w:rsidRPr="009360D1">
              <w:t>0.0035</w:t>
            </w:r>
          </w:p>
        </w:tc>
        <w:tc>
          <w:tcPr>
            <w:tcW w:w="830" w:type="dxa"/>
            <w:noWrap/>
            <w:hideMark/>
          </w:tcPr>
          <w:p w14:paraId="155ADEDD" w14:textId="77777777" w:rsidR="0083677E" w:rsidRPr="009360D1" w:rsidRDefault="0083677E" w:rsidP="0083677E">
            <w:pPr>
              <w:pStyle w:val="MDPI42tablebody"/>
            </w:pPr>
            <w:r w:rsidRPr="009360D1">
              <w:t>0.0078</w:t>
            </w:r>
          </w:p>
        </w:tc>
        <w:tc>
          <w:tcPr>
            <w:tcW w:w="830" w:type="dxa"/>
            <w:noWrap/>
            <w:hideMark/>
          </w:tcPr>
          <w:p w14:paraId="5A248B17" w14:textId="77777777" w:rsidR="0083677E" w:rsidRPr="009360D1" w:rsidRDefault="0083677E" w:rsidP="0083677E">
            <w:pPr>
              <w:pStyle w:val="MDPI42tablebody"/>
            </w:pPr>
            <w:r w:rsidRPr="009360D1">
              <w:t>0.0116</w:t>
            </w:r>
          </w:p>
        </w:tc>
        <w:tc>
          <w:tcPr>
            <w:tcW w:w="1006" w:type="dxa"/>
            <w:noWrap/>
            <w:hideMark/>
          </w:tcPr>
          <w:p w14:paraId="46F8E425" w14:textId="77777777" w:rsidR="0083677E" w:rsidRPr="009360D1" w:rsidRDefault="0083677E" w:rsidP="0083677E">
            <w:pPr>
              <w:pStyle w:val="MDPI42tablebody"/>
            </w:pPr>
            <w:r w:rsidRPr="009360D1">
              <w:t>0.0041</w:t>
            </w:r>
          </w:p>
        </w:tc>
        <w:tc>
          <w:tcPr>
            <w:tcW w:w="837" w:type="dxa"/>
            <w:noWrap/>
            <w:hideMark/>
          </w:tcPr>
          <w:p w14:paraId="555543C5" w14:textId="77777777" w:rsidR="0083677E" w:rsidRPr="009360D1" w:rsidRDefault="0083677E" w:rsidP="0083677E">
            <w:pPr>
              <w:pStyle w:val="MDPI42tablebody"/>
            </w:pPr>
            <w:r w:rsidRPr="009360D1">
              <w:t>0.0081</w:t>
            </w:r>
          </w:p>
        </w:tc>
        <w:tc>
          <w:tcPr>
            <w:tcW w:w="1197" w:type="dxa"/>
            <w:noWrap/>
            <w:hideMark/>
          </w:tcPr>
          <w:p w14:paraId="4315BEB9" w14:textId="77777777" w:rsidR="0083677E" w:rsidRPr="009360D1" w:rsidRDefault="0083677E" w:rsidP="0083677E">
            <w:pPr>
              <w:pStyle w:val="MDPI42tablebody"/>
            </w:pPr>
            <w:r w:rsidRPr="009360D1">
              <w:t>0.0070</w:t>
            </w:r>
          </w:p>
        </w:tc>
      </w:tr>
      <w:tr w:rsidR="0083677E" w:rsidRPr="009360D1" w14:paraId="1CCB0B34" w14:textId="77777777" w:rsidTr="0083677E">
        <w:trPr>
          <w:trHeight w:val="300"/>
        </w:trPr>
        <w:tc>
          <w:tcPr>
            <w:tcW w:w="1798" w:type="dxa"/>
            <w:noWrap/>
            <w:hideMark/>
          </w:tcPr>
          <w:p w14:paraId="79AB7664" w14:textId="77777777" w:rsidR="0083677E" w:rsidRPr="009360D1" w:rsidRDefault="0083677E" w:rsidP="0083677E">
            <w:pPr>
              <w:pStyle w:val="MDPI42tablebody"/>
            </w:pPr>
            <w:r w:rsidRPr="00E95C19">
              <w:rPr>
                <w:i/>
              </w:rPr>
              <w:t>σ</w:t>
            </w:r>
            <w:r w:rsidRPr="00A53A68">
              <w:rPr>
                <w:vertAlign w:val="subscript"/>
              </w:rPr>
              <w:t>ΔX</w:t>
            </w:r>
          </w:p>
        </w:tc>
        <w:tc>
          <w:tcPr>
            <w:tcW w:w="1360" w:type="dxa"/>
            <w:noWrap/>
            <w:hideMark/>
          </w:tcPr>
          <w:p w14:paraId="41E9D224" w14:textId="77777777" w:rsidR="0083677E" w:rsidRPr="009360D1" w:rsidRDefault="0083677E" w:rsidP="0083677E">
            <w:pPr>
              <w:pStyle w:val="MDPI42tablebody"/>
            </w:pPr>
            <w:r w:rsidRPr="009360D1">
              <w:t>pixels</w:t>
            </w:r>
          </w:p>
        </w:tc>
        <w:tc>
          <w:tcPr>
            <w:tcW w:w="1006" w:type="dxa"/>
            <w:noWrap/>
            <w:hideMark/>
          </w:tcPr>
          <w:p w14:paraId="422F73A3" w14:textId="77777777" w:rsidR="0083677E" w:rsidRPr="009360D1" w:rsidRDefault="0083677E" w:rsidP="0083677E">
            <w:pPr>
              <w:pStyle w:val="MDPI42tablebody"/>
            </w:pPr>
            <w:r w:rsidRPr="009360D1">
              <w:t>0.2923</w:t>
            </w:r>
          </w:p>
        </w:tc>
        <w:tc>
          <w:tcPr>
            <w:tcW w:w="830" w:type="dxa"/>
            <w:noWrap/>
            <w:hideMark/>
          </w:tcPr>
          <w:p w14:paraId="317415C6" w14:textId="77777777" w:rsidR="0083677E" w:rsidRPr="009360D1" w:rsidRDefault="0083677E" w:rsidP="0083677E">
            <w:pPr>
              <w:pStyle w:val="MDPI42tablebody"/>
            </w:pPr>
            <w:r w:rsidRPr="009360D1">
              <w:t>0.3025</w:t>
            </w:r>
          </w:p>
        </w:tc>
        <w:tc>
          <w:tcPr>
            <w:tcW w:w="830" w:type="dxa"/>
            <w:noWrap/>
            <w:hideMark/>
          </w:tcPr>
          <w:p w14:paraId="4D741370" w14:textId="77777777" w:rsidR="0083677E" w:rsidRPr="009360D1" w:rsidRDefault="0083677E" w:rsidP="0083677E">
            <w:pPr>
              <w:pStyle w:val="MDPI42tablebody"/>
            </w:pPr>
            <w:r w:rsidRPr="009360D1">
              <w:t>0.2554</w:t>
            </w:r>
          </w:p>
        </w:tc>
        <w:tc>
          <w:tcPr>
            <w:tcW w:w="1006" w:type="dxa"/>
            <w:noWrap/>
            <w:hideMark/>
          </w:tcPr>
          <w:p w14:paraId="791A869A" w14:textId="77777777" w:rsidR="0083677E" w:rsidRPr="009360D1" w:rsidRDefault="0083677E" w:rsidP="0083677E">
            <w:pPr>
              <w:pStyle w:val="MDPI42tablebody"/>
            </w:pPr>
            <w:r w:rsidRPr="009360D1">
              <w:t>0.2941</w:t>
            </w:r>
          </w:p>
        </w:tc>
        <w:tc>
          <w:tcPr>
            <w:tcW w:w="837" w:type="dxa"/>
            <w:noWrap/>
            <w:hideMark/>
          </w:tcPr>
          <w:p w14:paraId="09AAB6C3" w14:textId="77777777" w:rsidR="0083677E" w:rsidRPr="009360D1" w:rsidRDefault="0083677E" w:rsidP="0083677E">
            <w:pPr>
              <w:pStyle w:val="MDPI42tablebody"/>
            </w:pPr>
            <w:r w:rsidRPr="009360D1">
              <w:t>0.2823</w:t>
            </w:r>
          </w:p>
        </w:tc>
        <w:tc>
          <w:tcPr>
            <w:tcW w:w="1197" w:type="dxa"/>
            <w:noWrap/>
            <w:hideMark/>
          </w:tcPr>
          <w:p w14:paraId="75321135" w14:textId="77777777" w:rsidR="0083677E" w:rsidRPr="009360D1" w:rsidRDefault="0083677E" w:rsidP="0083677E">
            <w:pPr>
              <w:pStyle w:val="MDPI42tablebody"/>
            </w:pPr>
            <w:r w:rsidRPr="009360D1">
              <w:t>0.2853</w:t>
            </w:r>
          </w:p>
        </w:tc>
      </w:tr>
      <w:tr w:rsidR="0083677E" w:rsidRPr="009360D1" w14:paraId="18C70527" w14:textId="77777777" w:rsidTr="0083677E">
        <w:trPr>
          <w:trHeight w:val="300"/>
        </w:trPr>
        <w:tc>
          <w:tcPr>
            <w:tcW w:w="1798" w:type="dxa"/>
            <w:noWrap/>
            <w:hideMark/>
          </w:tcPr>
          <w:p w14:paraId="34798190" w14:textId="77777777" w:rsidR="0083677E" w:rsidRPr="009360D1" w:rsidRDefault="0083677E" w:rsidP="0083677E">
            <w:pPr>
              <w:pStyle w:val="MDPI42tablebody"/>
            </w:pPr>
            <w:r w:rsidRPr="00E95C19">
              <w:rPr>
                <w:i/>
              </w:rPr>
              <w:t>σ</w:t>
            </w:r>
            <w:r w:rsidRPr="00A53A68">
              <w:rPr>
                <w:vertAlign w:val="subscript"/>
              </w:rPr>
              <w:t>ΔY</w:t>
            </w:r>
          </w:p>
        </w:tc>
        <w:tc>
          <w:tcPr>
            <w:tcW w:w="1360" w:type="dxa"/>
            <w:noWrap/>
            <w:hideMark/>
          </w:tcPr>
          <w:p w14:paraId="346C4994" w14:textId="77777777" w:rsidR="0083677E" w:rsidRPr="009360D1" w:rsidRDefault="0083677E" w:rsidP="0083677E">
            <w:pPr>
              <w:pStyle w:val="MDPI42tablebody"/>
            </w:pPr>
            <w:r w:rsidRPr="009360D1">
              <w:t>pixels</w:t>
            </w:r>
          </w:p>
        </w:tc>
        <w:tc>
          <w:tcPr>
            <w:tcW w:w="1006" w:type="dxa"/>
            <w:noWrap/>
            <w:hideMark/>
          </w:tcPr>
          <w:p w14:paraId="394F8B8E" w14:textId="77777777" w:rsidR="0083677E" w:rsidRPr="009360D1" w:rsidRDefault="0083677E" w:rsidP="0083677E">
            <w:pPr>
              <w:pStyle w:val="MDPI42tablebody"/>
            </w:pPr>
            <w:r w:rsidRPr="009360D1">
              <w:t>0.2876</w:t>
            </w:r>
          </w:p>
        </w:tc>
        <w:tc>
          <w:tcPr>
            <w:tcW w:w="830" w:type="dxa"/>
            <w:noWrap/>
            <w:hideMark/>
          </w:tcPr>
          <w:p w14:paraId="3BA9A9CB" w14:textId="77777777" w:rsidR="0083677E" w:rsidRPr="009360D1" w:rsidRDefault="0083677E" w:rsidP="0083677E">
            <w:pPr>
              <w:pStyle w:val="MDPI42tablebody"/>
            </w:pPr>
            <w:r w:rsidRPr="009360D1">
              <w:t>0.2786</w:t>
            </w:r>
          </w:p>
        </w:tc>
        <w:tc>
          <w:tcPr>
            <w:tcW w:w="830" w:type="dxa"/>
            <w:noWrap/>
            <w:hideMark/>
          </w:tcPr>
          <w:p w14:paraId="76E3971A" w14:textId="77777777" w:rsidR="0083677E" w:rsidRPr="009360D1" w:rsidRDefault="0083677E" w:rsidP="0083677E">
            <w:pPr>
              <w:pStyle w:val="MDPI42tablebody"/>
            </w:pPr>
            <w:r w:rsidRPr="009360D1">
              <w:t>0.2674</w:t>
            </w:r>
          </w:p>
        </w:tc>
        <w:tc>
          <w:tcPr>
            <w:tcW w:w="1006" w:type="dxa"/>
            <w:noWrap/>
            <w:hideMark/>
          </w:tcPr>
          <w:p w14:paraId="1428AFCB" w14:textId="77777777" w:rsidR="0083677E" w:rsidRPr="009360D1" w:rsidRDefault="0083677E" w:rsidP="0083677E">
            <w:pPr>
              <w:pStyle w:val="MDPI42tablebody"/>
            </w:pPr>
            <w:r w:rsidRPr="009360D1">
              <w:t>0.2655</w:t>
            </w:r>
          </w:p>
        </w:tc>
        <w:tc>
          <w:tcPr>
            <w:tcW w:w="837" w:type="dxa"/>
            <w:noWrap/>
            <w:hideMark/>
          </w:tcPr>
          <w:p w14:paraId="77ECAF39" w14:textId="77777777" w:rsidR="0083677E" w:rsidRPr="009360D1" w:rsidRDefault="0083677E" w:rsidP="0083677E">
            <w:pPr>
              <w:pStyle w:val="MDPI42tablebody"/>
            </w:pPr>
            <w:r w:rsidRPr="009360D1">
              <w:t>0.2945</w:t>
            </w:r>
          </w:p>
        </w:tc>
        <w:tc>
          <w:tcPr>
            <w:tcW w:w="1197" w:type="dxa"/>
            <w:noWrap/>
            <w:hideMark/>
          </w:tcPr>
          <w:p w14:paraId="4E0B0B8D" w14:textId="77777777" w:rsidR="0083677E" w:rsidRPr="009360D1" w:rsidRDefault="0083677E" w:rsidP="0083677E">
            <w:pPr>
              <w:pStyle w:val="MDPI42tablebody"/>
            </w:pPr>
            <w:r w:rsidRPr="009360D1">
              <w:t>0.2787</w:t>
            </w:r>
          </w:p>
        </w:tc>
      </w:tr>
      <w:tr w:rsidR="0083677E" w:rsidRPr="009360D1" w14:paraId="018224DA" w14:textId="77777777" w:rsidTr="0083677E">
        <w:trPr>
          <w:trHeight w:val="300"/>
        </w:trPr>
        <w:tc>
          <w:tcPr>
            <w:tcW w:w="1798" w:type="dxa"/>
            <w:noWrap/>
            <w:hideMark/>
          </w:tcPr>
          <w:p w14:paraId="261D7659" w14:textId="77777777" w:rsidR="0083677E" w:rsidRPr="009360D1" w:rsidRDefault="0083677E" w:rsidP="0083677E">
            <w:pPr>
              <w:pStyle w:val="MDPI42tablebody"/>
            </w:pPr>
            <w:r w:rsidRPr="00E95C19">
              <w:rPr>
                <w:i/>
              </w:rPr>
              <w:t>RMSE</w:t>
            </w:r>
            <w:r w:rsidRPr="00A53A68">
              <w:rPr>
                <w:vertAlign w:val="subscript"/>
              </w:rPr>
              <w:t>ΔX</w:t>
            </w:r>
          </w:p>
        </w:tc>
        <w:tc>
          <w:tcPr>
            <w:tcW w:w="1360" w:type="dxa"/>
            <w:noWrap/>
            <w:hideMark/>
          </w:tcPr>
          <w:p w14:paraId="5351EB41" w14:textId="77777777" w:rsidR="0083677E" w:rsidRPr="009360D1" w:rsidRDefault="0083677E" w:rsidP="0083677E">
            <w:pPr>
              <w:pStyle w:val="MDPI42tablebody"/>
            </w:pPr>
            <w:r w:rsidRPr="009360D1">
              <w:t>pixels</w:t>
            </w:r>
          </w:p>
        </w:tc>
        <w:tc>
          <w:tcPr>
            <w:tcW w:w="1006" w:type="dxa"/>
            <w:noWrap/>
            <w:hideMark/>
          </w:tcPr>
          <w:p w14:paraId="08BAFBED" w14:textId="77777777" w:rsidR="0083677E" w:rsidRPr="009360D1" w:rsidRDefault="0083677E" w:rsidP="0083677E">
            <w:pPr>
              <w:pStyle w:val="MDPI42tablebody"/>
            </w:pPr>
            <w:r w:rsidRPr="009360D1">
              <w:t>0.2925</w:t>
            </w:r>
          </w:p>
        </w:tc>
        <w:tc>
          <w:tcPr>
            <w:tcW w:w="830" w:type="dxa"/>
            <w:noWrap/>
            <w:hideMark/>
          </w:tcPr>
          <w:p w14:paraId="085F6860" w14:textId="77777777" w:rsidR="0083677E" w:rsidRPr="009360D1" w:rsidRDefault="0083677E" w:rsidP="0083677E">
            <w:pPr>
              <w:pStyle w:val="MDPI42tablebody"/>
            </w:pPr>
            <w:r w:rsidRPr="009360D1">
              <w:t>0.3025</w:t>
            </w:r>
          </w:p>
        </w:tc>
        <w:tc>
          <w:tcPr>
            <w:tcW w:w="830" w:type="dxa"/>
            <w:noWrap/>
            <w:hideMark/>
          </w:tcPr>
          <w:p w14:paraId="4F33E3F8" w14:textId="77777777" w:rsidR="0083677E" w:rsidRPr="009360D1" w:rsidRDefault="0083677E" w:rsidP="0083677E">
            <w:pPr>
              <w:pStyle w:val="MDPI42tablebody"/>
            </w:pPr>
            <w:r w:rsidRPr="009360D1">
              <w:t>0.2554</w:t>
            </w:r>
          </w:p>
        </w:tc>
        <w:tc>
          <w:tcPr>
            <w:tcW w:w="1006" w:type="dxa"/>
            <w:noWrap/>
            <w:hideMark/>
          </w:tcPr>
          <w:p w14:paraId="14BD8AAC" w14:textId="77777777" w:rsidR="0083677E" w:rsidRPr="009360D1" w:rsidRDefault="0083677E" w:rsidP="0083677E">
            <w:pPr>
              <w:pStyle w:val="MDPI42tablebody"/>
            </w:pPr>
            <w:r w:rsidRPr="009360D1">
              <w:t>0.2941</w:t>
            </w:r>
          </w:p>
        </w:tc>
        <w:tc>
          <w:tcPr>
            <w:tcW w:w="837" w:type="dxa"/>
            <w:noWrap/>
            <w:hideMark/>
          </w:tcPr>
          <w:p w14:paraId="467D9956" w14:textId="77777777" w:rsidR="0083677E" w:rsidRPr="009360D1" w:rsidRDefault="0083677E" w:rsidP="0083677E">
            <w:pPr>
              <w:pStyle w:val="MDPI42tablebody"/>
            </w:pPr>
            <w:r w:rsidRPr="009360D1">
              <w:t>0.2823</w:t>
            </w:r>
          </w:p>
        </w:tc>
        <w:tc>
          <w:tcPr>
            <w:tcW w:w="1197" w:type="dxa"/>
            <w:noWrap/>
            <w:hideMark/>
          </w:tcPr>
          <w:p w14:paraId="5B706290" w14:textId="77777777" w:rsidR="0083677E" w:rsidRPr="009360D1" w:rsidRDefault="0083677E" w:rsidP="0083677E">
            <w:pPr>
              <w:pStyle w:val="MDPI42tablebody"/>
            </w:pPr>
            <w:r w:rsidRPr="009360D1">
              <w:t>0.2854</w:t>
            </w:r>
          </w:p>
        </w:tc>
      </w:tr>
      <w:tr w:rsidR="0083677E" w:rsidRPr="009360D1" w14:paraId="75B2F996" w14:textId="77777777" w:rsidTr="0083677E">
        <w:trPr>
          <w:trHeight w:val="300"/>
        </w:trPr>
        <w:tc>
          <w:tcPr>
            <w:tcW w:w="1798" w:type="dxa"/>
            <w:noWrap/>
            <w:hideMark/>
          </w:tcPr>
          <w:p w14:paraId="78CC804E" w14:textId="77777777" w:rsidR="0083677E" w:rsidRPr="009360D1" w:rsidRDefault="0083677E" w:rsidP="0083677E">
            <w:pPr>
              <w:pStyle w:val="MDPI42tablebody"/>
            </w:pPr>
            <w:r w:rsidRPr="00E95C19">
              <w:rPr>
                <w:i/>
              </w:rPr>
              <w:t>RMSE</w:t>
            </w:r>
            <w:r w:rsidRPr="00A53A68">
              <w:rPr>
                <w:vertAlign w:val="subscript"/>
              </w:rPr>
              <w:t>ΔY</w:t>
            </w:r>
          </w:p>
        </w:tc>
        <w:tc>
          <w:tcPr>
            <w:tcW w:w="1360" w:type="dxa"/>
            <w:noWrap/>
            <w:hideMark/>
          </w:tcPr>
          <w:p w14:paraId="58632A9E" w14:textId="77777777" w:rsidR="0083677E" w:rsidRPr="009360D1" w:rsidRDefault="0083677E" w:rsidP="0083677E">
            <w:pPr>
              <w:pStyle w:val="MDPI42tablebody"/>
            </w:pPr>
            <w:r w:rsidRPr="009360D1">
              <w:t>pixels</w:t>
            </w:r>
          </w:p>
        </w:tc>
        <w:tc>
          <w:tcPr>
            <w:tcW w:w="1006" w:type="dxa"/>
            <w:noWrap/>
            <w:hideMark/>
          </w:tcPr>
          <w:p w14:paraId="6F66E58F" w14:textId="77777777" w:rsidR="0083677E" w:rsidRPr="009360D1" w:rsidRDefault="0083677E" w:rsidP="0083677E">
            <w:pPr>
              <w:pStyle w:val="MDPI42tablebody"/>
            </w:pPr>
            <w:r w:rsidRPr="009360D1">
              <w:t>0.2873</w:t>
            </w:r>
          </w:p>
        </w:tc>
        <w:tc>
          <w:tcPr>
            <w:tcW w:w="830" w:type="dxa"/>
            <w:noWrap/>
            <w:hideMark/>
          </w:tcPr>
          <w:p w14:paraId="598189F2" w14:textId="77777777" w:rsidR="0083677E" w:rsidRPr="009360D1" w:rsidRDefault="0083677E" w:rsidP="0083677E">
            <w:pPr>
              <w:pStyle w:val="MDPI42tablebody"/>
            </w:pPr>
            <w:r w:rsidRPr="009360D1">
              <w:t>0.2787</w:t>
            </w:r>
          </w:p>
        </w:tc>
        <w:tc>
          <w:tcPr>
            <w:tcW w:w="830" w:type="dxa"/>
            <w:noWrap/>
            <w:hideMark/>
          </w:tcPr>
          <w:p w14:paraId="5995F170" w14:textId="77777777" w:rsidR="0083677E" w:rsidRPr="009360D1" w:rsidRDefault="0083677E" w:rsidP="0083677E">
            <w:pPr>
              <w:pStyle w:val="MDPI42tablebody"/>
            </w:pPr>
            <w:r w:rsidRPr="009360D1">
              <w:t>0.2676</w:t>
            </w:r>
          </w:p>
        </w:tc>
        <w:tc>
          <w:tcPr>
            <w:tcW w:w="1006" w:type="dxa"/>
            <w:noWrap/>
            <w:hideMark/>
          </w:tcPr>
          <w:p w14:paraId="685C3E6F" w14:textId="77777777" w:rsidR="0083677E" w:rsidRPr="009360D1" w:rsidRDefault="0083677E" w:rsidP="0083677E">
            <w:pPr>
              <w:pStyle w:val="MDPI42tablebody"/>
            </w:pPr>
            <w:r w:rsidRPr="009360D1">
              <w:t>0.2655</w:t>
            </w:r>
          </w:p>
        </w:tc>
        <w:tc>
          <w:tcPr>
            <w:tcW w:w="837" w:type="dxa"/>
            <w:noWrap/>
            <w:hideMark/>
          </w:tcPr>
          <w:p w14:paraId="35D425FB" w14:textId="77777777" w:rsidR="0083677E" w:rsidRPr="009360D1" w:rsidRDefault="0083677E" w:rsidP="0083677E">
            <w:pPr>
              <w:pStyle w:val="MDPI42tablebody"/>
            </w:pPr>
            <w:r w:rsidRPr="009360D1">
              <w:t>0.2946</w:t>
            </w:r>
          </w:p>
        </w:tc>
        <w:tc>
          <w:tcPr>
            <w:tcW w:w="1197" w:type="dxa"/>
            <w:noWrap/>
            <w:hideMark/>
          </w:tcPr>
          <w:p w14:paraId="26C1D91D" w14:textId="77777777" w:rsidR="0083677E" w:rsidRPr="009360D1" w:rsidRDefault="0083677E" w:rsidP="0083677E">
            <w:pPr>
              <w:pStyle w:val="MDPI42tablebody"/>
            </w:pPr>
            <w:r w:rsidRPr="009360D1">
              <w:t>0.2787</w:t>
            </w:r>
          </w:p>
        </w:tc>
      </w:tr>
    </w:tbl>
    <w:p w14:paraId="6E1DD757" w14:textId="51D2F33D" w:rsidR="009E6536" w:rsidRDefault="009E6536" w:rsidP="00D76B98">
      <w:pPr>
        <w:pStyle w:val="MDPI21heading1"/>
        <w:rPr>
          <w:b w:val="0"/>
        </w:rPr>
      </w:pPr>
      <w:r w:rsidRPr="009E6536">
        <w:rPr>
          <w:b w:val="0"/>
        </w:rPr>
        <w:t xml:space="preserve">Although the bias and standard deviation </w:t>
      </w:r>
      <w:r w:rsidR="006D3358">
        <w:rPr>
          <w:b w:val="0"/>
        </w:rPr>
        <w:t>were</w:t>
      </w:r>
      <w:r w:rsidR="006D3358" w:rsidRPr="009E6536">
        <w:rPr>
          <w:b w:val="0"/>
        </w:rPr>
        <w:t xml:space="preserve"> </w:t>
      </w:r>
      <w:r w:rsidRPr="009E6536">
        <w:rPr>
          <w:b w:val="0"/>
        </w:rPr>
        <w:t xml:space="preserve">quite small, it </w:t>
      </w:r>
      <w:r w:rsidR="006D3358">
        <w:rPr>
          <w:b w:val="0"/>
        </w:rPr>
        <w:t>was</w:t>
      </w:r>
      <w:r w:rsidR="006D3358" w:rsidRPr="009E6536">
        <w:rPr>
          <w:b w:val="0"/>
        </w:rPr>
        <w:t xml:space="preserve"> </w:t>
      </w:r>
      <w:r w:rsidRPr="009E6536">
        <w:rPr>
          <w:b w:val="0"/>
        </w:rPr>
        <w:t xml:space="preserve">of interest to go a step further and determine </w:t>
      </w:r>
      <w:r w:rsidR="00FA5952">
        <w:rPr>
          <w:b w:val="0"/>
        </w:rPr>
        <w:t>the extent to which</w:t>
      </w:r>
      <w:r w:rsidRPr="009E6536">
        <w:rPr>
          <w:b w:val="0"/>
        </w:rPr>
        <w:t xml:space="preserve"> the small errors </w:t>
      </w:r>
      <w:r w:rsidR="006D3358">
        <w:rPr>
          <w:b w:val="0"/>
        </w:rPr>
        <w:t>were</w:t>
      </w:r>
      <w:r w:rsidR="006D3358" w:rsidRPr="009E6536">
        <w:rPr>
          <w:b w:val="0"/>
        </w:rPr>
        <w:t xml:space="preserve"> </w:t>
      </w:r>
      <w:r w:rsidRPr="009E6536">
        <w:rPr>
          <w:b w:val="0"/>
        </w:rPr>
        <w:t xml:space="preserve">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w:t>
      </w:r>
      <w:r w:rsidR="0023085C">
        <w:rPr>
          <w:b w:val="0"/>
        </w:rPr>
        <w:t>producing the results</w:t>
      </w:r>
      <w:r w:rsidRPr="009E6536">
        <w:rPr>
          <w:b w:val="0"/>
        </w:rPr>
        <w:t xml:space="preserve"> shown in Table 3. The variance from synthetic </w:t>
      </w:r>
      <w:r w:rsidR="00747E83">
        <w:rPr>
          <w:b w:val="0"/>
        </w:rPr>
        <w:t>imagery dataset</w:t>
      </w:r>
      <w:r w:rsidRPr="009E6536">
        <w:rPr>
          <w:b w:val="0"/>
        </w:rPr>
        <w:t xml:space="preserve"> </w:t>
      </w:r>
      <w:r w:rsidR="0023085C">
        <w:rPr>
          <w:b w:val="0"/>
        </w:rPr>
        <w:t>was found to account</w:t>
      </w:r>
      <w:r w:rsidR="0023085C" w:rsidRPr="009E6536">
        <w:rPr>
          <w:b w:val="0"/>
        </w:rPr>
        <w:t xml:space="preserve"> </w:t>
      </w:r>
      <w:r w:rsidRPr="009E6536">
        <w:rPr>
          <w:b w:val="0"/>
        </w:rPr>
        <w:t>for approximately 75% of the variance in the Blender simulations. The remaining ~</w:t>
      </w:r>
      <w:r w:rsidR="005078D0" w:rsidRPr="009E6536">
        <w:rPr>
          <w:b w:val="0"/>
        </w:rPr>
        <w:t>0.07-pixel</w:t>
      </w:r>
      <w:r w:rsidRPr="009E6536">
        <w:rPr>
          <w:b w:val="0"/>
        </w:rPr>
        <w:t xml:space="preserve"> </w:t>
      </w:r>
      <w:r w:rsidR="00747E83">
        <w:rPr>
          <w:b w:val="0"/>
        </w:rPr>
        <w:t xml:space="preserve">variance </w:t>
      </w:r>
      <w:r w:rsidRPr="009E6536">
        <w:rPr>
          <w:b w:val="0"/>
        </w:rPr>
        <w:t xml:space="preserve">could be attributed to mixed pixels in the Blender simulation, antialiasing effects in the Blender simulation, or simply an amount of variability that was not fully encompassed with the </w:t>
      </w:r>
      <w:r w:rsidR="008D34E8">
        <w:rPr>
          <w:b w:val="0"/>
        </w:rPr>
        <w:t xml:space="preserve">various </w:t>
      </w:r>
      <w:r w:rsidRPr="009E6536">
        <w:rPr>
          <w:b w:val="0"/>
        </w:rPr>
        <w:t>affine transformation</w:t>
      </w:r>
      <w:r w:rsidR="0023085C">
        <w:rPr>
          <w:b w:val="0"/>
        </w:rPr>
        <w:t>s</w:t>
      </w:r>
      <w:r w:rsidRPr="009E6536">
        <w:rPr>
          <w:b w:val="0"/>
        </w:rPr>
        <w:t xml:space="preserve"> that </w:t>
      </w:r>
      <w:r w:rsidR="008D34E8">
        <w:rPr>
          <w:b w:val="0"/>
        </w:rPr>
        <w:t>were</w:t>
      </w:r>
      <w:r w:rsidR="008D34E8" w:rsidRPr="009E6536">
        <w:rPr>
          <w:b w:val="0"/>
        </w:rPr>
        <w:t xml:space="preserve"> </w:t>
      </w:r>
      <w:r w:rsidRPr="009E6536">
        <w:rPr>
          <w:b w:val="0"/>
        </w:rPr>
        <w:t>applied to the synthetic imagery. For this experimentation, this level of accuracy was deemed acceptable, as errors being investigated are likely to be at least an order of magnitude larger.</w:t>
      </w:r>
    </w:p>
    <w:p w14:paraId="35BB7AFC" w14:textId="20BAD05C" w:rsidR="0083677E" w:rsidRPr="0083677E" w:rsidRDefault="0083677E" w:rsidP="0083677E">
      <w:pPr>
        <w:pStyle w:val="MDPI41tablecaption"/>
        <w:jc w:val="center"/>
      </w:pPr>
      <w:r w:rsidRPr="00706F48">
        <w:rPr>
          <w:b/>
        </w:rPr>
        <w:t xml:space="preserve">Table </w:t>
      </w:r>
      <w:del w:id="11" w:author="Richie" w:date="2017-04-12T15:51:00Z">
        <w:r w:rsidRPr="00706F48" w:rsidDel="0056327E">
          <w:rPr>
            <w:b/>
          </w:rPr>
          <w:delText>1</w:delText>
        </w:r>
      </w:del>
      <w:ins w:id="12" w:author="Richie" w:date="2017-04-12T15:51:00Z">
        <w:r w:rsidR="0056327E">
          <w:rPr>
            <w:b/>
          </w:rPr>
          <w:t>3</w:t>
        </w:r>
      </w:ins>
      <w:r w:rsidRPr="00706F48">
        <w:rPr>
          <w:b/>
        </w:rPr>
        <w:t>.</w:t>
      </w:r>
      <w:r w:rsidRPr="00706F48">
        <w:t xml:space="preserve"> </w:t>
      </w:r>
      <w:r w:rsidRPr="0083677E">
        <w:t>A series of checkerboard patterns are generated and then warped in MATLAB using an affine transform before extracting the Harris corner point in order to determine the accuracy of the Harris corner point detection</w:t>
      </w:r>
      <w:r w:rsidR="008D34E8">
        <w:t xml:space="preserve"> algorithm</w:t>
      </w:r>
      <w:r w:rsidRPr="0083677E">
        <w:t>.</w:t>
      </w:r>
      <w:r w:rsidR="00C84BFC">
        <w:t xml:space="preserve"> </w:t>
      </w:r>
      <w:r w:rsidRPr="0083677E">
        <w:t xml:space="preserve">The </w:t>
      </w:r>
      <w:r w:rsidR="00C278B9">
        <w:t>results indicate</w:t>
      </w:r>
      <w:r w:rsidRPr="0083677E">
        <w:t xml:space="preserve"> that the Harris corner detector accounts for approximately 75% of the </w:t>
      </w:r>
      <w:r w:rsidR="00C278B9">
        <w:t>variance shown</w:t>
      </w:r>
      <w:r w:rsidRPr="0083677E">
        <w:t xml:space="preserve"> in Table 2.</w:t>
      </w:r>
    </w:p>
    <w:tbl>
      <w:tblPr>
        <w:tblStyle w:val="Mdeck5tablebodythreelines"/>
        <w:tblW w:w="9752" w:type="dxa"/>
        <w:tblLook w:val="04A0" w:firstRow="1" w:lastRow="0" w:firstColumn="1" w:lastColumn="0" w:noHBand="0" w:noVBand="1"/>
      </w:tblPr>
      <w:tblGrid>
        <w:gridCol w:w="1941"/>
        <w:gridCol w:w="1885"/>
        <w:gridCol w:w="935"/>
        <w:gridCol w:w="935"/>
        <w:gridCol w:w="873"/>
        <w:gridCol w:w="873"/>
        <w:gridCol w:w="1190"/>
        <w:gridCol w:w="1120"/>
      </w:tblGrid>
      <w:tr w:rsidR="0083677E" w:rsidRPr="004804E4" w14:paraId="64C1608D"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941" w:type="dxa"/>
            <w:noWrap/>
            <w:hideMark/>
          </w:tcPr>
          <w:p w14:paraId="7469DBD4" w14:textId="77777777" w:rsidR="0083677E" w:rsidRPr="004804E4" w:rsidRDefault="0083677E" w:rsidP="0083677E">
            <w:pPr>
              <w:pStyle w:val="MDPI42tablebody"/>
            </w:pPr>
          </w:p>
        </w:tc>
        <w:tc>
          <w:tcPr>
            <w:tcW w:w="1885" w:type="dxa"/>
            <w:noWrap/>
            <w:hideMark/>
          </w:tcPr>
          <w:p w14:paraId="1C233C65" w14:textId="77777777" w:rsidR="0083677E" w:rsidRPr="004804E4" w:rsidRDefault="0083677E" w:rsidP="0083677E">
            <w:pPr>
              <w:pStyle w:val="MDPI42tablebody"/>
              <w:rPr>
                <w:rFonts w:ascii="Calibri" w:hAnsi="Calibri" w:cs="Calibri"/>
              </w:rPr>
            </w:pPr>
            <w:r w:rsidRPr="004804E4">
              <w:rPr>
                <w:rFonts w:ascii="Calibri" w:hAnsi="Calibri" w:cs="Calibri"/>
              </w:rPr>
              <w:t>Correspondences</w:t>
            </w:r>
          </w:p>
        </w:tc>
        <w:tc>
          <w:tcPr>
            <w:tcW w:w="935" w:type="dxa"/>
            <w:noWrap/>
            <w:hideMark/>
          </w:tcPr>
          <w:p w14:paraId="0ED0A338"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ΔX</w:t>
            </w:r>
          </w:p>
        </w:tc>
        <w:tc>
          <w:tcPr>
            <w:tcW w:w="935" w:type="dxa"/>
            <w:noWrap/>
            <w:hideMark/>
          </w:tcPr>
          <w:p w14:paraId="75125B7B"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ΔY</w:t>
            </w:r>
          </w:p>
        </w:tc>
        <w:tc>
          <w:tcPr>
            <w:tcW w:w="873" w:type="dxa"/>
            <w:noWrap/>
            <w:hideMark/>
          </w:tcPr>
          <w:p w14:paraId="5C4C6A1A" w14:textId="170A2511"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ΔX</w:t>
            </w:r>
          </w:p>
        </w:tc>
        <w:tc>
          <w:tcPr>
            <w:tcW w:w="873" w:type="dxa"/>
            <w:noWrap/>
            <w:hideMark/>
          </w:tcPr>
          <w:p w14:paraId="7A8F615A" w14:textId="65647B1F"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ΔY</w:t>
            </w:r>
          </w:p>
        </w:tc>
        <w:tc>
          <w:tcPr>
            <w:tcW w:w="1190" w:type="dxa"/>
            <w:noWrap/>
            <w:hideMark/>
          </w:tcPr>
          <w:p w14:paraId="6996A7D6" w14:textId="2B15EA88"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ΔX</w:t>
            </w:r>
          </w:p>
        </w:tc>
        <w:tc>
          <w:tcPr>
            <w:tcW w:w="1120" w:type="dxa"/>
            <w:noWrap/>
            <w:hideMark/>
          </w:tcPr>
          <w:p w14:paraId="53B1BD8B" w14:textId="524C1A3F"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ΔY</w:t>
            </w:r>
          </w:p>
        </w:tc>
      </w:tr>
      <w:tr w:rsidR="0083677E" w:rsidRPr="004804E4" w14:paraId="66E9E40C" w14:textId="77777777" w:rsidTr="0083677E">
        <w:trPr>
          <w:trHeight w:val="300"/>
        </w:trPr>
        <w:tc>
          <w:tcPr>
            <w:tcW w:w="1941" w:type="dxa"/>
            <w:noWrap/>
            <w:hideMark/>
          </w:tcPr>
          <w:p w14:paraId="69A1E001" w14:textId="77777777" w:rsidR="0083677E" w:rsidRPr="004804E4" w:rsidRDefault="0083677E" w:rsidP="0083677E">
            <w:pPr>
              <w:pStyle w:val="MDPI42tablebody"/>
              <w:rPr>
                <w:rFonts w:ascii="Calibri" w:hAnsi="Calibri" w:cs="Calibri"/>
              </w:rPr>
            </w:pPr>
            <w:r>
              <w:rPr>
                <w:rFonts w:ascii="Calibri" w:hAnsi="Calibri" w:cs="Calibri"/>
              </w:rPr>
              <w:t>Blender Simulations</w:t>
            </w:r>
          </w:p>
        </w:tc>
        <w:tc>
          <w:tcPr>
            <w:tcW w:w="1885" w:type="dxa"/>
            <w:noWrap/>
            <w:hideMark/>
          </w:tcPr>
          <w:p w14:paraId="021B7DF4" w14:textId="77777777" w:rsidR="0083677E" w:rsidRPr="004804E4" w:rsidRDefault="0083677E" w:rsidP="0083677E">
            <w:pPr>
              <w:pStyle w:val="MDPI42tablebody"/>
              <w:rPr>
                <w:rFonts w:ascii="Calibri" w:hAnsi="Calibri" w:cs="Calibri"/>
              </w:rPr>
            </w:pPr>
            <w:r w:rsidRPr="004804E4">
              <w:rPr>
                <w:rFonts w:ascii="Calibri" w:hAnsi="Calibri" w:cs="Calibri"/>
              </w:rPr>
              <w:t>20077</w:t>
            </w:r>
          </w:p>
        </w:tc>
        <w:tc>
          <w:tcPr>
            <w:tcW w:w="935" w:type="dxa"/>
            <w:noWrap/>
            <w:hideMark/>
          </w:tcPr>
          <w:p w14:paraId="73BBA938" w14:textId="77777777" w:rsidR="0083677E" w:rsidRPr="004804E4" w:rsidRDefault="0083677E" w:rsidP="0083677E">
            <w:pPr>
              <w:pStyle w:val="MDPI42tablebody"/>
              <w:rPr>
                <w:rFonts w:ascii="Calibri" w:hAnsi="Calibri" w:cs="Calibri"/>
              </w:rPr>
            </w:pPr>
            <w:r w:rsidRPr="004804E4">
              <w:rPr>
                <w:rFonts w:ascii="Calibri" w:hAnsi="Calibri" w:cs="Calibri"/>
              </w:rPr>
              <w:t>-0.0020</w:t>
            </w:r>
          </w:p>
        </w:tc>
        <w:tc>
          <w:tcPr>
            <w:tcW w:w="935" w:type="dxa"/>
            <w:noWrap/>
            <w:hideMark/>
          </w:tcPr>
          <w:p w14:paraId="0157B04D" w14:textId="77777777" w:rsidR="0083677E" w:rsidRPr="004804E4" w:rsidRDefault="0083677E" w:rsidP="0083677E">
            <w:pPr>
              <w:pStyle w:val="MDPI42tablebody"/>
              <w:rPr>
                <w:rFonts w:ascii="Calibri" w:hAnsi="Calibri" w:cs="Calibri"/>
              </w:rPr>
            </w:pPr>
            <w:r w:rsidRPr="004804E4">
              <w:rPr>
                <w:rFonts w:ascii="Calibri" w:hAnsi="Calibri" w:cs="Calibri"/>
              </w:rPr>
              <w:t>0.0070</w:t>
            </w:r>
          </w:p>
        </w:tc>
        <w:tc>
          <w:tcPr>
            <w:tcW w:w="873" w:type="dxa"/>
            <w:noWrap/>
            <w:hideMark/>
          </w:tcPr>
          <w:p w14:paraId="1C133432" w14:textId="77777777" w:rsidR="0083677E" w:rsidRPr="004804E4" w:rsidRDefault="0083677E" w:rsidP="0083677E">
            <w:pPr>
              <w:pStyle w:val="MDPI42tablebody"/>
              <w:rPr>
                <w:rFonts w:ascii="Calibri" w:hAnsi="Calibri" w:cs="Calibri"/>
              </w:rPr>
            </w:pPr>
            <w:r w:rsidRPr="004804E4">
              <w:rPr>
                <w:rFonts w:ascii="Calibri" w:hAnsi="Calibri" w:cs="Calibri"/>
              </w:rPr>
              <w:t>0.2853</w:t>
            </w:r>
          </w:p>
        </w:tc>
        <w:tc>
          <w:tcPr>
            <w:tcW w:w="873" w:type="dxa"/>
            <w:noWrap/>
            <w:hideMark/>
          </w:tcPr>
          <w:p w14:paraId="27C61AD0"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c>
          <w:tcPr>
            <w:tcW w:w="1190" w:type="dxa"/>
            <w:noWrap/>
            <w:hideMark/>
          </w:tcPr>
          <w:p w14:paraId="75FF68D3" w14:textId="77777777" w:rsidR="0083677E" w:rsidRPr="004804E4" w:rsidRDefault="0083677E" w:rsidP="0083677E">
            <w:pPr>
              <w:pStyle w:val="MDPI42tablebody"/>
              <w:rPr>
                <w:rFonts w:ascii="Calibri" w:hAnsi="Calibri" w:cs="Calibri"/>
              </w:rPr>
            </w:pPr>
            <w:r w:rsidRPr="004804E4">
              <w:rPr>
                <w:rFonts w:ascii="Calibri" w:hAnsi="Calibri" w:cs="Calibri"/>
              </w:rPr>
              <w:t>0.2854</w:t>
            </w:r>
          </w:p>
        </w:tc>
        <w:tc>
          <w:tcPr>
            <w:tcW w:w="1120" w:type="dxa"/>
            <w:noWrap/>
            <w:hideMark/>
          </w:tcPr>
          <w:p w14:paraId="6265653E"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r>
      <w:tr w:rsidR="0083677E" w:rsidRPr="004804E4" w14:paraId="0D48B229" w14:textId="77777777" w:rsidTr="0083677E">
        <w:trPr>
          <w:trHeight w:val="300"/>
        </w:trPr>
        <w:tc>
          <w:tcPr>
            <w:tcW w:w="1941" w:type="dxa"/>
            <w:noWrap/>
            <w:hideMark/>
          </w:tcPr>
          <w:p w14:paraId="35DE891C" w14:textId="77777777" w:rsidR="0083677E" w:rsidRPr="004804E4" w:rsidRDefault="0083677E" w:rsidP="0083677E">
            <w:pPr>
              <w:pStyle w:val="MDPI42tablebody"/>
              <w:rPr>
                <w:rFonts w:ascii="Calibri" w:hAnsi="Calibri" w:cs="Calibri"/>
              </w:rPr>
            </w:pPr>
            <w:r>
              <w:rPr>
                <w:rFonts w:ascii="Calibri" w:hAnsi="Calibri" w:cs="Calibri"/>
              </w:rPr>
              <w:t>Synthetic Warped</w:t>
            </w:r>
          </w:p>
        </w:tc>
        <w:tc>
          <w:tcPr>
            <w:tcW w:w="1885" w:type="dxa"/>
            <w:noWrap/>
            <w:hideMark/>
          </w:tcPr>
          <w:p w14:paraId="353ECE77" w14:textId="77777777" w:rsidR="0083677E" w:rsidRPr="004804E4" w:rsidRDefault="0083677E" w:rsidP="0083677E">
            <w:pPr>
              <w:pStyle w:val="MDPI42tablebody"/>
              <w:rPr>
                <w:rFonts w:ascii="Calibri" w:hAnsi="Calibri" w:cs="Calibri"/>
              </w:rPr>
            </w:pPr>
            <w:r w:rsidRPr="004804E4">
              <w:rPr>
                <w:rFonts w:ascii="Calibri" w:hAnsi="Calibri" w:cs="Calibri"/>
              </w:rPr>
              <w:t>390204</w:t>
            </w:r>
          </w:p>
        </w:tc>
        <w:tc>
          <w:tcPr>
            <w:tcW w:w="935" w:type="dxa"/>
            <w:noWrap/>
            <w:hideMark/>
          </w:tcPr>
          <w:p w14:paraId="45837629" w14:textId="77777777" w:rsidR="0083677E" w:rsidRPr="004804E4" w:rsidRDefault="0083677E" w:rsidP="0083677E">
            <w:pPr>
              <w:pStyle w:val="MDPI42tablebody"/>
              <w:rPr>
                <w:rFonts w:ascii="Calibri" w:hAnsi="Calibri" w:cs="Calibri"/>
              </w:rPr>
            </w:pPr>
            <w:r w:rsidRPr="004804E4">
              <w:rPr>
                <w:rFonts w:ascii="Calibri" w:hAnsi="Calibri" w:cs="Calibri"/>
              </w:rPr>
              <w:t>-0.0012</w:t>
            </w:r>
          </w:p>
        </w:tc>
        <w:tc>
          <w:tcPr>
            <w:tcW w:w="935" w:type="dxa"/>
            <w:noWrap/>
            <w:hideMark/>
          </w:tcPr>
          <w:p w14:paraId="5F58CEF2" w14:textId="77777777" w:rsidR="0083677E" w:rsidRPr="004804E4" w:rsidRDefault="0083677E" w:rsidP="0083677E">
            <w:pPr>
              <w:pStyle w:val="MDPI42tablebody"/>
              <w:rPr>
                <w:rFonts w:ascii="Calibri" w:hAnsi="Calibri" w:cs="Calibri"/>
              </w:rPr>
            </w:pPr>
            <w:r w:rsidRPr="004804E4">
              <w:rPr>
                <w:rFonts w:ascii="Calibri" w:hAnsi="Calibri" w:cs="Calibri"/>
              </w:rPr>
              <w:t>0.0075</w:t>
            </w:r>
          </w:p>
        </w:tc>
        <w:tc>
          <w:tcPr>
            <w:tcW w:w="873" w:type="dxa"/>
            <w:noWrap/>
            <w:hideMark/>
          </w:tcPr>
          <w:p w14:paraId="6D0801C3"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873" w:type="dxa"/>
            <w:noWrap/>
            <w:hideMark/>
          </w:tcPr>
          <w:p w14:paraId="67388C99" w14:textId="77777777" w:rsidR="0083677E" w:rsidRPr="004804E4" w:rsidRDefault="0083677E" w:rsidP="0083677E">
            <w:pPr>
              <w:pStyle w:val="MDPI42tablebody"/>
              <w:rPr>
                <w:rFonts w:ascii="Calibri" w:hAnsi="Calibri" w:cs="Calibri"/>
              </w:rPr>
            </w:pPr>
            <w:r w:rsidRPr="004804E4">
              <w:rPr>
                <w:rFonts w:ascii="Calibri" w:hAnsi="Calibri" w:cs="Calibri"/>
              </w:rPr>
              <w:t>0.2176</w:t>
            </w:r>
          </w:p>
        </w:tc>
        <w:tc>
          <w:tcPr>
            <w:tcW w:w="1190" w:type="dxa"/>
            <w:noWrap/>
            <w:hideMark/>
          </w:tcPr>
          <w:p w14:paraId="7F76C609"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1120" w:type="dxa"/>
            <w:noWrap/>
            <w:hideMark/>
          </w:tcPr>
          <w:p w14:paraId="0A983C29" w14:textId="77777777" w:rsidR="0083677E" w:rsidRPr="004804E4" w:rsidRDefault="0083677E" w:rsidP="0083677E">
            <w:pPr>
              <w:pStyle w:val="MDPI42tablebody"/>
              <w:rPr>
                <w:rFonts w:ascii="Calibri" w:hAnsi="Calibri" w:cs="Calibri"/>
              </w:rPr>
            </w:pPr>
            <w:r w:rsidRPr="004804E4">
              <w:rPr>
                <w:rFonts w:ascii="Calibri" w:hAnsi="Calibri" w:cs="Calibri"/>
              </w:rPr>
              <w:t>0.2177</w:t>
            </w:r>
          </w:p>
        </w:tc>
      </w:tr>
      <w:tr w:rsidR="0083677E" w:rsidRPr="004804E4" w14:paraId="107EF68B" w14:textId="77777777" w:rsidTr="0083677E">
        <w:trPr>
          <w:trHeight w:val="300"/>
        </w:trPr>
        <w:tc>
          <w:tcPr>
            <w:tcW w:w="1941" w:type="dxa"/>
            <w:noWrap/>
            <w:hideMark/>
          </w:tcPr>
          <w:p w14:paraId="38E78A63" w14:textId="77777777" w:rsidR="0083677E" w:rsidRPr="004804E4" w:rsidRDefault="0083677E" w:rsidP="0083677E">
            <w:pPr>
              <w:pStyle w:val="MDPI42tablebody"/>
              <w:rPr>
                <w:rFonts w:ascii="Calibri" w:hAnsi="Calibri" w:cs="Calibri"/>
              </w:rPr>
            </w:pPr>
            <w:r w:rsidRPr="004804E4">
              <w:rPr>
                <w:rFonts w:ascii="Calibri" w:hAnsi="Calibri" w:cs="Calibri"/>
              </w:rPr>
              <w:t>Difference</w:t>
            </w:r>
          </w:p>
        </w:tc>
        <w:tc>
          <w:tcPr>
            <w:tcW w:w="1885" w:type="dxa"/>
            <w:noWrap/>
            <w:hideMark/>
          </w:tcPr>
          <w:p w14:paraId="25B4DA59"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26294EC4" w14:textId="77777777" w:rsidR="0083677E" w:rsidRPr="004804E4" w:rsidRDefault="0083677E" w:rsidP="0083677E">
            <w:pPr>
              <w:pStyle w:val="MDPI42tablebody"/>
              <w:rPr>
                <w:rFonts w:ascii="Calibri" w:hAnsi="Calibri" w:cs="Calibri"/>
              </w:rPr>
            </w:pPr>
            <w:r w:rsidRPr="004804E4">
              <w:rPr>
                <w:rFonts w:ascii="Calibri" w:hAnsi="Calibri" w:cs="Calibri"/>
              </w:rPr>
              <w:t>-0.0008</w:t>
            </w:r>
          </w:p>
        </w:tc>
        <w:tc>
          <w:tcPr>
            <w:tcW w:w="935" w:type="dxa"/>
            <w:noWrap/>
            <w:hideMark/>
          </w:tcPr>
          <w:p w14:paraId="19BF8527" w14:textId="77777777" w:rsidR="0083677E" w:rsidRPr="004804E4" w:rsidRDefault="0083677E" w:rsidP="0083677E">
            <w:pPr>
              <w:pStyle w:val="MDPI42tablebody"/>
              <w:rPr>
                <w:rFonts w:ascii="Calibri" w:hAnsi="Calibri" w:cs="Calibri"/>
              </w:rPr>
            </w:pPr>
            <w:r w:rsidRPr="004804E4">
              <w:rPr>
                <w:rFonts w:ascii="Calibri" w:hAnsi="Calibri" w:cs="Calibri"/>
              </w:rPr>
              <w:t>-0.0005</w:t>
            </w:r>
          </w:p>
        </w:tc>
        <w:tc>
          <w:tcPr>
            <w:tcW w:w="873" w:type="dxa"/>
            <w:noWrap/>
            <w:hideMark/>
          </w:tcPr>
          <w:p w14:paraId="6363FBBD" w14:textId="77777777" w:rsidR="0083677E" w:rsidRPr="004804E4" w:rsidRDefault="0083677E" w:rsidP="0083677E">
            <w:pPr>
              <w:pStyle w:val="MDPI42tablebody"/>
              <w:rPr>
                <w:rFonts w:ascii="Calibri" w:hAnsi="Calibri" w:cs="Calibri"/>
              </w:rPr>
            </w:pPr>
            <w:r w:rsidRPr="004804E4">
              <w:rPr>
                <w:rFonts w:ascii="Calibri" w:hAnsi="Calibri" w:cs="Calibri"/>
              </w:rPr>
              <w:t>0.0704</w:t>
            </w:r>
          </w:p>
        </w:tc>
        <w:tc>
          <w:tcPr>
            <w:tcW w:w="873" w:type="dxa"/>
            <w:noWrap/>
            <w:hideMark/>
          </w:tcPr>
          <w:p w14:paraId="0DBD61F2" w14:textId="77777777" w:rsidR="0083677E" w:rsidRPr="004804E4" w:rsidRDefault="0083677E" w:rsidP="0083677E">
            <w:pPr>
              <w:pStyle w:val="MDPI42tablebody"/>
              <w:rPr>
                <w:rFonts w:ascii="Calibri" w:hAnsi="Calibri" w:cs="Calibri"/>
              </w:rPr>
            </w:pPr>
            <w:r w:rsidRPr="004804E4">
              <w:rPr>
                <w:rFonts w:ascii="Calibri" w:hAnsi="Calibri" w:cs="Calibri"/>
              </w:rPr>
              <w:t>0.0611</w:t>
            </w:r>
          </w:p>
        </w:tc>
        <w:tc>
          <w:tcPr>
            <w:tcW w:w="1190" w:type="dxa"/>
            <w:noWrap/>
            <w:hideMark/>
          </w:tcPr>
          <w:p w14:paraId="3563440D" w14:textId="77777777" w:rsidR="0083677E" w:rsidRPr="004804E4" w:rsidRDefault="0083677E" w:rsidP="0083677E">
            <w:pPr>
              <w:pStyle w:val="MDPI42tablebody"/>
              <w:rPr>
                <w:rFonts w:ascii="Calibri" w:hAnsi="Calibri" w:cs="Calibri"/>
              </w:rPr>
            </w:pPr>
            <w:r w:rsidRPr="004804E4">
              <w:rPr>
                <w:rFonts w:ascii="Calibri" w:hAnsi="Calibri" w:cs="Calibri"/>
              </w:rPr>
              <w:t>0.0705</w:t>
            </w:r>
          </w:p>
        </w:tc>
        <w:tc>
          <w:tcPr>
            <w:tcW w:w="1120" w:type="dxa"/>
            <w:noWrap/>
            <w:hideMark/>
          </w:tcPr>
          <w:p w14:paraId="3C3676F9" w14:textId="77777777" w:rsidR="0083677E" w:rsidRPr="004804E4" w:rsidRDefault="0083677E" w:rsidP="0083677E">
            <w:pPr>
              <w:pStyle w:val="MDPI42tablebody"/>
              <w:rPr>
                <w:rFonts w:ascii="Calibri" w:hAnsi="Calibri" w:cs="Calibri"/>
              </w:rPr>
            </w:pPr>
            <w:r w:rsidRPr="004804E4">
              <w:rPr>
                <w:rFonts w:ascii="Calibri" w:hAnsi="Calibri" w:cs="Calibri"/>
              </w:rPr>
              <w:t>0.0610</w:t>
            </w:r>
          </w:p>
        </w:tc>
      </w:tr>
      <w:tr w:rsidR="0083677E" w:rsidRPr="004804E4" w14:paraId="76DD14FB" w14:textId="77777777" w:rsidTr="0083677E">
        <w:trPr>
          <w:trHeight w:val="300"/>
        </w:trPr>
        <w:tc>
          <w:tcPr>
            <w:tcW w:w="1941" w:type="dxa"/>
            <w:noWrap/>
            <w:hideMark/>
          </w:tcPr>
          <w:p w14:paraId="71C4DBEE" w14:textId="77777777" w:rsidR="0083677E" w:rsidRPr="004804E4" w:rsidRDefault="0083677E" w:rsidP="0083677E">
            <w:pPr>
              <w:pStyle w:val="MDPI42tablebody"/>
              <w:rPr>
                <w:rFonts w:ascii="Calibri" w:hAnsi="Calibri" w:cs="Calibri"/>
              </w:rPr>
            </w:pPr>
            <w:r w:rsidRPr="004804E4">
              <w:rPr>
                <w:rFonts w:ascii="Calibri" w:hAnsi="Calibri" w:cs="Calibri"/>
              </w:rPr>
              <w:t>Percent Explained</w:t>
            </w:r>
          </w:p>
        </w:tc>
        <w:tc>
          <w:tcPr>
            <w:tcW w:w="1885" w:type="dxa"/>
            <w:noWrap/>
            <w:hideMark/>
          </w:tcPr>
          <w:p w14:paraId="28362476"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40218507" w14:textId="77777777" w:rsidR="0083677E" w:rsidRPr="004804E4" w:rsidRDefault="0083677E" w:rsidP="0083677E">
            <w:pPr>
              <w:pStyle w:val="MDPI42tablebody"/>
              <w:rPr>
                <w:rFonts w:ascii="Calibri" w:hAnsi="Calibri" w:cs="Calibri"/>
              </w:rPr>
            </w:pPr>
            <w:r w:rsidRPr="004804E4">
              <w:rPr>
                <w:rFonts w:ascii="Calibri" w:hAnsi="Calibri" w:cs="Calibri"/>
              </w:rPr>
              <w:t>60%</w:t>
            </w:r>
          </w:p>
        </w:tc>
        <w:tc>
          <w:tcPr>
            <w:tcW w:w="935" w:type="dxa"/>
            <w:noWrap/>
            <w:hideMark/>
          </w:tcPr>
          <w:p w14:paraId="60F9464B" w14:textId="77777777" w:rsidR="0083677E" w:rsidRPr="004804E4" w:rsidRDefault="0083677E" w:rsidP="0083677E">
            <w:pPr>
              <w:pStyle w:val="MDPI42tablebody"/>
              <w:rPr>
                <w:rFonts w:ascii="Calibri" w:hAnsi="Calibri" w:cs="Calibri"/>
              </w:rPr>
            </w:pPr>
            <w:r w:rsidRPr="004804E4">
              <w:rPr>
                <w:rFonts w:ascii="Calibri" w:hAnsi="Calibri" w:cs="Calibri"/>
              </w:rPr>
              <w:t>107%</w:t>
            </w:r>
          </w:p>
        </w:tc>
        <w:tc>
          <w:tcPr>
            <w:tcW w:w="873" w:type="dxa"/>
            <w:noWrap/>
            <w:hideMark/>
          </w:tcPr>
          <w:p w14:paraId="560A8289"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873" w:type="dxa"/>
            <w:noWrap/>
            <w:hideMark/>
          </w:tcPr>
          <w:p w14:paraId="6C3EB30F" w14:textId="77777777" w:rsidR="0083677E" w:rsidRPr="004804E4" w:rsidRDefault="0083677E" w:rsidP="0083677E">
            <w:pPr>
              <w:pStyle w:val="MDPI42tablebody"/>
              <w:rPr>
                <w:rFonts w:ascii="Calibri" w:hAnsi="Calibri" w:cs="Calibri"/>
              </w:rPr>
            </w:pPr>
            <w:r w:rsidRPr="004804E4">
              <w:rPr>
                <w:rFonts w:ascii="Calibri" w:hAnsi="Calibri" w:cs="Calibri"/>
              </w:rPr>
              <w:t>78%</w:t>
            </w:r>
          </w:p>
        </w:tc>
        <w:tc>
          <w:tcPr>
            <w:tcW w:w="1190" w:type="dxa"/>
            <w:noWrap/>
            <w:hideMark/>
          </w:tcPr>
          <w:p w14:paraId="3C6838DE"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1120" w:type="dxa"/>
            <w:noWrap/>
            <w:hideMark/>
          </w:tcPr>
          <w:p w14:paraId="055A5E37" w14:textId="77777777" w:rsidR="0083677E" w:rsidRPr="004804E4" w:rsidRDefault="0083677E" w:rsidP="0083677E">
            <w:pPr>
              <w:pStyle w:val="MDPI42tablebody"/>
              <w:rPr>
                <w:rFonts w:ascii="Calibri" w:hAnsi="Calibri" w:cs="Calibri"/>
              </w:rPr>
            </w:pPr>
            <w:r w:rsidRPr="004804E4">
              <w:rPr>
                <w:rFonts w:ascii="Calibri" w:hAnsi="Calibri" w:cs="Calibri"/>
              </w:rPr>
              <w:t>78%</w:t>
            </w:r>
          </w:p>
        </w:tc>
      </w:tr>
    </w:tbl>
    <w:p w14:paraId="1A7AD972" w14:textId="77777777" w:rsidR="00C17CCE" w:rsidRDefault="00C17CCE" w:rsidP="00C17CCE">
      <w:pPr>
        <w:pStyle w:val="MDPI22heading2"/>
      </w:pPr>
      <w:r>
        <w:t>2.3. Point Spread Function</w:t>
      </w:r>
    </w:p>
    <w:p w14:paraId="75F4B26B" w14:textId="26FE48EF" w:rsidR="009E6536" w:rsidRDefault="009E6536" w:rsidP="00D76B98">
      <w:pPr>
        <w:pStyle w:val="MDPI21heading1"/>
        <w:rPr>
          <w:b w:val="0"/>
        </w:rPr>
      </w:pPr>
      <w:r w:rsidRPr="009E6536">
        <w:rPr>
          <w:b w:val="0"/>
        </w:rPr>
        <w:t xml:space="preserve">The second validation experiment </w:t>
      </w:r>
      <w:r w:rsidR="0023085C">
        <w:rPr>
          <w:b w:val="0"/>
        </w:rPr>
        <w:t>was designed to ensure</w:t>
      </w:r>
      <w:r w:rsidR="0023085C" w:rsidRPr="009E6536">
        <w:rPr>
          <w:b w:val="0"/>
        </w:rPr>
        <w:t xml:space="preserve"> </w:t>
      </w:r>
      <w:r w:rsidRPr="009E6536">
        <w:rPr>
          <w:b w:val="0"/>
        </w:rPr>
        <w:t xml:space="preserve">that no unintended blurring </w:t>
      </w:r>
      <w:r w:rsidR="0023085C">
        <w:rPr>
          <w:b w:val="0"/>
        </w:rPr>
        <w:t xml:space="preserve">was </w:t>
      </w:r>
      <w:r w:rsidRPr="009E6536">
        <w:rPr>
          <w:b w:val="0"/>
        </w:rPr>
        <w:t xml:space="preserve">applied to the rendered image. (Later, purposefully-introduced motion and lens blur will be discussed.) </w:t>
      </w:r>
      <w:r w:rsidR="00FA5952">
        <w:rPr>
          <w:b w:val="0"/>
        </w:rPr>
        <w:t xml:space="preserve">Ideally, the point spread function (PSF) of the renderer would be a unit impulse, indicating no unintended blurring. </w:t>
      </w:r>
      <w:r w:rsidRPr="009E6536">
        <w:rPr>
          <w:b w:val="0"/>
        </w:rPr>
        <w:t>Th</w:t>
      </w:r>
      <w:r w:rsidR="00FA5952">
        <w:rPr>
          <w:b w:val="0"/>
        </w:rPr>
        <w:t>e test for this condition</w:t>
      </w:r>
      <w:r w:rsidRPr="009E6536">
        <w:rPr>
          <w:b w:val="0"/>
        </w:rPr>
        <w:t xml:space="preserve"> </w:t>
      </w:r>
      <w:r w:rsidR="0023085C">
        <w:rPr>
          <w:b w:val="0"/>
        </w:rPr>
        <w:t>was</w:t>
      </w:r>
      <w:r w:rsidR="0023085C" w:rsidRPr="009E6536">
        <w:rPr>
          <w:b w:val="0"/>
        </w:rPr>
        <w:t xml:space="preserve"> </w:t>
      </w:r>
      <w:r w:rsidRPr="009E6536">
        <w:rPr>
          <w:b w:val="0"/>
        </w:rPr>
        <w:t xml:space="preserve">performed by simulating a white circular plane placed at a distance and size such that it </w:t>
      </w:r>
      <w:r w:rsidR="0023085C" w:rsidRPr="009E6536">
        <w:rPr>
          <w:b w:val="0"/>
        </w:rPr>
        <w:t>exist</w:t>
      </w:r>
      <w:r w:rsidR="0023085C">
        <w:rPr>
          <w:b w:val="0"/>
        </w:rPr>
        <w:t>ed</w:t>
      </w:r>
      <w:r w:rsidR="0023085C" w:rsidRPr="009E6536">
        <w:rPr>
          <w:b w:val="0"/>
        </w:rPr>
        <w:t xml:space="preserve"> </w:t>
      </w:r>
      <w:r w:rsidRPr="009E6536">
        <w:rPr>
          <w:b w:val="0"/>
        </w:rPr>
        <w:t xml:space="preserve">in only one pixel. The rendered image </w:t>
      </w:r>
      <w:r w:rsidR="00FA5952">
        <w:rPr>
          <w:b w:val="0"/>
        </w:rPr>
        <w:t xml:space="preserve">of this object </w:t>
      </w:r>
      <w:r w:rsidRPr="009E6536">
        <w:rPr>
          <w:b w:val="0"/>
        </w:rPr>
        <w:t xml:space="preserve">should not be blurred into </w:t>
      </w:r>
      <w:r w:rsidR="0023085C">
        <w:rPr>
          <w:b w:val="0"/>
        </w:rPr>
        <w:t>surrounding,</w:t>
      </w:r>
      <w:r w:rsidRPr="009E6536">
        <w:rPr>
          <w:b w:val="0"/>
        </w:rPr>
        <w:t xml:space="preserve"> background pixels. This test </w:t>
      </w:r>
      <w:r w:rsidR="0023085C">
        <w:rPr>
          <w:b w:val="0"/>
        </w:rPr>
        <w:t>is of particular importance</w:t>
      </w:r>
      <w:r w:rsidRPr="009E6536">
        <w:rPr>
          <w:b w:val="0"/>
        </w:rPr>
        <w:t xml:space="preserve"> when antialiasing is performed, as the super-sampling pattern and filter used to combine the samples can sometimes create a blurring effect. For example, the default antialiasing in Blender uses a “distributed jitter” pattern and the Mitchel-Netravali filter [</w:t>
      </w:r>
      <w:r w:rsidR="0029579A">
        <w:rPr>
          <w:b w:val="0"/>
        </w:rPr>
        <w:t>26</w:t>
      </w:r>
      <w:r w:rsidRPr="009E6536">
        <w:rPr>
          <w:b w:val="0"/>
        </w:rPr>
        <w:t xml:space="preserve">], which uses super-sampled values </w:t>
      </w:r>
      <w:r w:rsidRPr="009E6536">
        <w:rPr>
          <w:b w:val="0"/>
        </w:rPr>
        <w:lastRenderedPageBreak/>
        <w:t xml:space="preserve">from neighboring pixels to calculate a pixel value. This effect can be seen in Figure 2, where the intensity of the white plane </w:t>
      </w:r>
      <w:r w:rsidR="00747E83">
        <w:rPr>
          <w:b w:val="0"/>
        </w:rPr>
        <w:t>has</w:t>
      </w:r>
      <w:r w:rsidR="00747E83" w:rsidRPr="009E6536">
        <w:rPr>
          <w:b w:val="0"/>
        </w:rPr>
        <w:t xml:space="preserve"> </w:t>
      </w:r>
      <w:r w:rsidRPr="009E6536">
        <w:rPr>
          <w:b w:val="0"/>
        </w:rPr>
        <w:t xml:space="preserve">influenced all eight of the neighboring pixels, even though the plane should only be visible in one pixel. While </w:t>
      </w:r>
      <w:r w:rsidR="00747E83">
        <w:rPr>
          <w:b w:val="0"/>
        </w:rPr>
        <w:t>the</w:t>
      </w:r>
      <w:r w:rsidR="00747E83" w:rsidRPr="009E6536">
        <w:rPr>
          <w:b w:val="0"/>
        </w:rPr>
        <w:t xml:space="preserve"> </w:t>
      </w:r>
      <w:r w:rsidRPr="009E6536">
        <w:rPr>
          <w:b w:val="0"/>
        </w:rPr>
        <w:t>photographic inaccuracy for this example is minimal, larger errors resulting from different filters could propagate into the resultant SfM derived point cloud, especially when fine-scale textures with high gradients are used.</w:t>
      </w:r>
    </w:p>
    <w:p w14:paraId="476DA211"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drawing>
          <wp:inline distT="0" distB="0" distL="0" distR="0" wp14:anchorId="3FCB6F21" wp14:editId="7DE0F87E">
            <wp:extent cx="4963900" cy="1630783"/>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4963900" cy="1630783"/>
                    </a:xfrm>
                    <a:prstGeom prst="rect">
                      <a:avLst/>
                    </a:prstGeom>
                    <a:ln>
                      <a:noFill/>
                    </a:ln>
                    <a:extLst>
                      <a:ext uri="{53640926-AAD7-44D8-BBD7-CCE9431645EC}">
                        <a14:shadowObscured xmlns:a14="http://schemas.microsoft.com/office/drawing/2010/main"/>
                      </a:ext>
                    </a:extLst>
                  </pic:spPr>
                </pic:pic>
              </a:graphicData>
            </a:graphic>
          </wp:inline>
        </w:drawing>
      </w:r>
    </w:p>
    <w:p w14:paraId="53EF2EEE" w14:textId="1B213A96" w:rsidR="0083677E" w:rsidRPr="00706F48" w:rsidRDefault="0083677E" w:rsidP="0083677E">
      <w:pPr>
        <w:pStyle w:val="MDPI51figurecaption"/>
      </w:pPr>
      <w:r w:rsidRPr="00706F48">
        <w:rPr>
          <w:b/>
        </w:rPr>
        <w:t xml:space="preserve">Figure </w:t>
      </w:r>
      <w:r>
        <w:rPr>
          <w:b/>
        </w:rPr>
        <w:t>2</w:t>
      </w:r>
      <w:r w:rsidRPr="00706F48">
        <w:rPr>
          <w:b/>
        </w:rPr>
        <w:t>.</w:t>
      </w:r>
      <w:r w:rsidRPr="00706F48">
        <w:t xml:space="preserve"> </w:t>
      </w:r>
      <w:r w:rsidRPr="0083677E">
        <w:t xml:space="preserve">A circular plane </w:t>
      </w:r>
      <w:r w:rsidR="005078D0">
        <w:t xml:space="preserve">was </w:t>
      </w:r>
      <w:r w:rsidRPr="0083677E">
        <w:t xml:space="preserve">placed so it </w:t>
      </w:r>
      <w:r w:rsidR="005078D0">
        <w:t>wa</w:t>
      </w:r>
      <w:r w:rsidRPr="0083677E">
        <w:t xml:space="preserve">s </w:t>
      </w:r>
      <w:r w:rsidR="005078D0" w:rsidRPr="0083677E">
        <w:t>encompasse</w:t>
      </w:r>
      <w:r w:rsidR="005078D0">
        <w:t>d</w:t>
      </w:r>
      <w:r w:rsidR="005078D0" w:rsidRPr="0083677E">
        <w:t xml:space="preserve"> </w:t>
      </w:r>
      <w:r w:rsidRPr="0083677E">
        <w:t>by the viewing volume of only the central pixel (left</w:t>
      </w:r>
      <w:r w:rsidR="005078D0">
        <w:t xml:space="preserve">) to examine the effect of antialiasing on the rendered image quality. A 5x5 pixel image was </w:t>
      </w:r>
      <w:r w:rsidRPr="0083677E">
        <w:t>rendered with no antialiasing (middle) and with 8 sample antialiasing (right).</w:t>
      </w:r>
    </w:p>
    <w:p w14:paraId="19E8489D" w14:textId="3DB22653" w:rsidR="009E6536" w:rsidRDefault="00715DCF" w:rsidP="00D76B98">
      <w:pPr>
        <w:pStyle w:val="MDPI21heading1"/>
        <w:rPr>
          <w:b w:val="0"/>
        </w:rPr>
      </w:pPr>
      <w:r>
        <w:rPr>
          <w:b w:val="0"/>
        </w:rPr>
        <w:t>To perform this test using</w:t>
      </w:r>
      <w:r w:rsidR="009E6536" w:rsidRPr="009E6536">
        <w:rPr>
          <w:b w:val="0"/>
        </w:rPr>
        <w:t xml:space="preserve"> the Blender Internal Render Engine, a sensor and scene </w:t>
      </w:r>
      <w:r w:rsidR="0023085C">
        <w:rPr>
          <w:b w:val="0"/>
        </w:rPr>
        <w:t>were</w:t>
      </w:r>
      <w:r w:rsidR="0023085C" w:rsidRPr="009E6536">
        <w:rPr>
          <w:b w:val="0"/>
        </w:rPr>
        <w:t xml:space="preserve"> </w:t>
      </w:r>
      <w:r w:rsidR="009E6536" w:rsidRPr="009E6536">
        <w:rPr>
          <w:b w:val="0"/>
        </w:rPr>
        <w:t xml:space="preserve">set up such that the geometry of the circular plane </w:t>
      </w:r>
      <w:r w:rsidR="0023085C">
        <w:rPr>
          <w:b w:val="0"/>
        </w:rPr>
        <w:t>was</w:t>
      </w:r>
      <w:r w:rsidR="0023085C" w:rsidRPr="009E6536">
        <w:rPr>
          <w:b w:val="0"/>
        </w:rPr>
        <w:t xml:space="preserve"> </w:t>
      </w:r>
      <w:r w:rsidR="009E6536" w:rsidRPr="009E6536">
        <w:rPr>
          <w:b w:val="0"/>
        </w:rPr>
        <w:t xml:space="preserve">only captured with one pixel in the render of a 5x5 pixel image. </w:t>
      </w:r>
      <w:r w:rsidRPr="009E6536">
        <w:rPr>
          <w:b w:val="0"/>
        </w:rPr>
        <w:t>Th</w:t>
      </w:r>
      <w:r>
        <w:rPr>
          <w:b w:val="0"/>
        </w:rPr>
        <w:t>e</w:t>
      </w:r>
      <w:r w:rsidRPr="009E6536">
        <w:rPr>
          <w:b w:val="0"/>
        </w:rPr>
        <w:t xml:space="preserve"> </w:t>
      </w:r>
      <w:r w:rsidR="009E6536" w:rsidRPr="009E6536">
        <w:rPr>
          <w:b w:val="0"/>
        </w:rPr>
        <w:t xml:space="preserve">logic of this experiment </w:t>
      </w:r>
      <w:r w:rsidR="0023085C">
        <w:rPr>
          <w:b w:val="0"/>
        </w:rPr>
        <w:t>was</w:t>
      </w:r>
      <w:r w:rsidR="0023085C" w:rsidRPr="009E6536">
        <w:rPr>
          <w:b w:val="0"/>
        </w:rPr>
        <w:t xml:space="preserve"> </w:t>
      </w:r>
      <w:r w:rsidR="009E6536" w:rsidRPr="009E6536">
        <w:rPr>
          <w:b w:val="0"/>
        </w:rPr>
        <w:t xml:space="preserve">that any other pixels </w:t>
      </w:r>
      <w:r w:rsidR="0023085C">
        <w:rPr>
          <w:b w:val="0"/>
        </w:rPr>
        <w:t>containing</w:t>
      </w:r>
      <w:r w:rsidR="009E6536" w:rsidRPr="009E6536">
        <w:rPr>
          <w:b w:val="0"/>
        </w:rPr>
        <w:t xml:space="preserve"> values different than the background digital number of 128 </w:t>
      </w:r>
      <w:r w:rsidR="0023085C">
        <w:rPr>
          <w:b w:val="0"/>
        </w:rPr>
        <w:t xml:space="preserve">indicated a potential </w:t>
      </w:r>
      <w:r w:rsidR="00C278B9">
        <w:rPr>
          <w:b w:val="0"/>
        </w:rPr>
        <w:t xml:space="preserve">blurring </w:t>
      </w:r>
      <w:r w:rsidR="009E6536" w:rsidRPr="009E6536">
        <w:rPr>
          <w:b w:val="0"/>
        </w:rPr>
        <w:t xml:space="preserve">artifact of the rendering. Rendered imagery is shown with and without antialiasing in Figure 2. The antialiasing </w:t>
      </w:r>
      <w:r w:rsidR="0023085C">
        <w:rPr>
          <w:b w:val="0"/>
        </w:rPr>
        <w:t>used the</w:t>
      </w:r>
      <w:r w:rsidR="009E6536" w:rsidRPr="009E6536">
        <w:rPr>
          <w:b w:val="0"/>
        </w:rPr>
        <w:t xml:space="preserve"> default settings for the Blender Internal Render Engine (8 Samples, Mitchell-Netravali filter). The rendered image with no antialiasing </w:t>
      </w:r>
      <w:r w:rsidR="0023085C">
        <w:rPr>
          <w:b w:val="0"/>
        </w:rPr>
        <w:t>was found to contain</w:t>
      </w:r>
      <w:r w:rsidR="0023085C" w:rsidRPr="009E6536">
        <w:rPr>
          <w:b w:val="0"/>
        </w:rPr>
        <w:t xml:space="preserve"> </w:t>
      </w:r>
      <w:r w:rsidR="009E6536" w:rsidRPr="009E6536">
        <w:rPr>
          <w:b w:val="0"/>
        </w:rPr>
        <w:t xml:space="preserve">no blurring of the image, while the antialiased image </w:t>
      </w:r>
      <w:r w:rsidR="0023085C" w:rsidRPr="009E6536">
        <w:rPr>
          <w:b w:val="0"/>
        </w:rPr>
        <w:t>contain</w:t>
      </w:r>
      <w:r w:rsidR="0023085C">
        <w:rPr>
          <w:b w:val="0"/>
        </w:rPr>
        <w:t>ed</w:t>
      </w:r>
      <w:r w:rsidR="0023085C" w:rsidRPr="009E6536">
        <w:rPr>
          <w:b w:val="0"/>
        </w:rPr>
        <w:t xml:space="preserve"> </w:t>
      </w:r>
      <w:r w:rsidR="009E6536" w:rsidRPr="009E6536">
        <w:rPr>
          <w:b w:val="0"/>
        </w:rPr>
        <w:t xml:space="preserve">a slight amount of blurring. Note that the theoretical pixel value should be </w:t>
      </w:r>
      <w:r>
        <w:rPr>
          <w:b w:val="0"/>
        </w:rPr>
        <w:t>~</w:t>
      </w:r>
      <w:r w:rsidR="009E6536" w:rsidRPr="009E6536">
        <w:rPr>
          <w:b w:val="0"/>
        </w:rPr>
        <w:t>227 (based on the proportion of the grey center pixel filled by the white circle in the leftmost subfigure), and neither sampling methodology perfectly represents the scene. The antialiased imagery super</w:t>
      </w:r>
      <w:r w:rsidR="005078D0">
        <w:rPr>
          <w:b w:val="0"/>
        </w:rPr>
        <w:t>-</w:t>
      </w:r>
      <w:r w:rsidR="009E6536" w:rsidRPr="009E6536">
        <w:rPr>
          <w:b w:val="0"/>
        </w:rPr>
        <w:t xml:space="preserve">samples the scene and renders a smoother, more photorealistic imagery, and </w:t>
      </w:r>
      <w:r w:rsidR="0023085C">
        <w:rPr>
          <w:b w:val="0"/>
        </w:rPr>
        <w:t>was</w:t>
      </w:r>
      <w:r w:rsidR="0023085C" w:rsidRPr="009E6536">
        <w:rPr>
          <w:b w:val="0"/>
        </w:rPr>
        <w:t xml:space="preserve"> </w:t>
      </w:r>
      <w:r w:rsidR="009E6536" w:rsidRPr="009E6536">
        <w:rPr>
          <w:b w:val="0"/>
        </w:rPr>
        <w:t>deemed to be suitable for purposes of this work.</w:t>
      </w:r>
    </w:p>
    <w:p w14:paraId="7F3674F1" w14:textId="77777777" w:rsidR="00C17CCE" w:rsidRDefault="00C17CCE" w:rsidP="00C17CCE">
      <w:pPr>
        <w:pStyle w:val="MDPI22heading2"/>
      </w:pPr>
      <w:r>
        <w:t>2.4 Texture Resolution</w:t>
      </w:r>
    </w:p>
    <w:p w14:paraId="67312D72" w14:textId="2BECA2EF" w:rsidR="009E6536" w:rsidRPr="009E6536" w:rsidRDefault="009E6536" w:rsidP="009E6536">
      <w:pPr>
        <w:pStyle w:val="MDPI21heading1"/>
        <w:rPr>
          <w:b w:val="0"/>
        </w:rPr>
      </w:pPr>
      <w:r w:rsidRPr="009E6536">
        <w:rPr>
          <w:b w:val="0"/>
        </w:rPr>
        <w:t xml:space="preserve">The final validation experiment </w:t>
      </w:r>
      <w:r w:rsidR="0023085C" w:rsidRPr="009E6536">
        <w:rPr>
          <w:b w:val="0"/>
        </w:rPr>
        <w:t>ensure</w:t>
      </w:r>
      <w:r w:rsidR="0023085C">
        <w:rPr>
          <w:b w:val="0"/>
        </w:rPr>
        <w:t>d</w:t>
      </w:r>
      <w:r w:rsidR="0023085C" w:rsidRPr="009E6536">
        <w:rPr>
          <w:b w:val="0"/>
        </w:rPr>
        <w:t xml:space="preserve"> </w:t>
      </w:r>
      <w:r w:rsidRPr="009E6536">
        <w:rPr>
          <w:b w:val="0"/>
        </w:rPr>
        <w:t xml:space="preserve">that any textures applied to the objects in the scene </w:t>
      </w:r>
      <w:r w:rsidR="0023085C">
        <w:rPr>
          <w:b w:val="0"/>
        </w:rPr>
        <w:t>were</w:t>
      </w:r>
      <w:r w:rsidR="0023085C" w:rsidRPr="009E6536">
        <w:rPr>
          <w:b w:val="0"/>
        </w:rPr>
        <w:t xml:space="preserve"> </w:t>
      </w:r>
      <w:r w:rsidRPr="009E6536">
        <w:rPr>
          <w:b w:val="0"/>
        </w:rPr>
        <w:t xml:space="preserve">applied in a manner which </w:t>
      </w:r>
      <w:r w:rsidR="0023085C" w:rsidRPr="009E6536">
        <w:rPr>
          <w:b w:val="0"/>
        </w:rPr>
        <w:t>maintain</w:t>
      </w:r>
      <w:r w:rsidR="0023085C">
        <w:rPr>
          <w:b w:val="0"/>
        </w:rPr>
        <w:t>ed</w:t>
      </w:r>
      <w:r w:rsidR="0023085C" w:rsidRPr="009E6536">
        <w:rPr>
          <w:b w:val="0"/>
        </w:rPr>
        <w:t xml:space="preserve"> </w:t>
      </w:r>
      <w:r w:rsidRPr="009E6536">
        <w:rPr>
          <w:b w:val="0"/>
        </w:rPr>
        <w:t xml:space="preserve">the resolution of the imagery without compression or subsampling. This validation experiment </w:t>
      </w:r>
      <w:r w:rsidR="0023085C">
        <w:rPr>
          <w:b w:val="0"/>
        </w:rPr>
        <w:t>was</w:t>
      </w:r>
      <w:r w:rsidR="0023085C" w:rsidRPr="009E6536">
        <w:rPr>
          <w:b w:val="0"/>
        </w:rPr>
        <w:t xml:space="preserve"> </w:t>
      </w:r>
      <w:r w:rsidRPr="009E6536">
        <w:rPr>
          <w:b w:val="0"/>
        </w:rPr>
        <w:t xml:space="preserve">performed by applying a texture on a flat plane and rendering an image </w:t>
      </w:r>
      <w:r w:rsidR="0023085C">
        <w:rPr>
          <w:b w:val="0"/>
        </w:rPr>
        <w:t>containing</w:t>
      </w:r>
      <w:r w:rsidRPr="009E6536">
        <w:rPr>
          <w:b w:val="0"/>
        </w:rPr>
        <w:t xml:space="preserve"> a small number of the texture pixels. </w:t>
      </w:r>
      <w:r w:rsidR="0023085C">
        <w:rPr>
          <w:b w:val="0"/>
        </w:rPr>
        <w:t xml:space="preserve">The image was then visually assessed to verify that </w:t>
      </w:r>
      <w:r w:rsidRPr="009E6536">
        <w:rPr>
          <w:b w:val="0"/>
        </w:rPr>
        <w:t xml:space="preserve">the desired number of pixels </w:t>
      </w:r>
      <w:r w:rsidR="0023085C">
        <w:rPr>
          <w:b w:val="0"/>
        </w:rPr>
        <w:t>were</w:t>
      </w:r>
      <w:r w:rsidR="0023085C" w:rsidRPr="009E6536">
        <w:rPr>
          <w:b w:val="0"/>
        </w:rPr>
        <w:t xml:space="preserve"> </w:t>
      </w:r>
      <w:r w:rsidRPr="009E6536">
        <w:rPr>
          <w:b w:val="0"/>
        </w:rPr>
        <w:t xml:space="preserve">in the frame and </w:t>
      </w:r>
      <w:r w:rsidR="0023085C">
        <w:rPr>
          <w:b w:val="0"/>
        </w:rPr>
        <w:t xml:space="preserve">that </w:t>
      </w:r>
      <w:r w:rsidRPr="009E6536">
        <w:rPr>
          <w:b w:val="0"/>
        </w:rPr>
        <w:t xml:space="preserve">no </w:t>
      </w:r>
      <w:r w:rsidR="0023085C">
        <w:rPr>
          <w:b w:val="0"/>
        </w:rPr>
        <w:t>smoothing was applied</w:t>
      </w:r>
      <w:r w:rsidRPr="009E6536">
        <w:rPr>
          <w:b w:val="0"/>
        </w:rPr>
        <w:t>. When rendering textures in computer graphics</w:t>
      </w:r>
      <w:r w:rsidR="0023085C">
        <w:rPr>
          <w:b w:val="0"/>
        </w:rPr>
        <w:t>,</w:t>
      </w:r>
      <w:r w:rsidRPr="009E6536">
        <w:rPr>
          <w:b w:val="0"/>
        </w:rPr>
        <w:t xml:space="preserve"> there is an option to perform interpolation, </w:t>
      </w:r>
      <w:r w:rsidR="0023085C">
        <w:rPr>
          <w:b w:val="0"/>
        </w:rPr>
        <w:t>yielding</w:t>
      </w:r>
      <w:r w:rsidRPr="009E6536">
        <w:rPr>
          <w:b w:val="0"/>
        </w:rPr>
        <w:t xml:space="preserve"> a smoother texture. </w:t>
      </w:r>
      <w:r w:rsidR="00E95C19">
        <w:rPr>
          <w:b w:val="0"/>
        </w:rPr>
        <w:t xml:space="preserve">This is sometimes desired to create more realistic scenes. </w:t>
      </w:r>
      <w:r w:rsidRPr="009E6536">
        <w:rPr>
          <w:b w:val="0"/>
        </w:rPr>
        <w:t xml:space="preserve">An example of a texture with and without interpolation is shown in Figure 3. </w:t>
      </w:r>
    </w:p>
    <w:p w14:paraId="64A95DD5" w14:textId="01C84358" w:rsidR="009E6536" w:rsidRDefault="009E6536" w:rsidP="009E6536">
      <w:pPr>
        <w:pStyle w:val="MDPI21heading1"/>
        <w:rPr>
          <w:b w:val="0"/>
        </w:rPr>
      </w:pPr>
      <w:r w:rsidRPr="009E6536">
        <w:rPr>
          <w:b w:val="0"/>
        </w:rPr>
        <w:t xml:space="preserve">To validate the texture resolution of the Blender Internal Render Engine, a black-and-white checkerboard pattern in which each checkerboard square </w:t>
      </w:r>
      <w:r w:rsidR="0023085C">
        <w:rPr>
          <w:b w:val="0"/>
        </w:rPr>
        <w:t>was</w:t>
      </w:r>
      <w:r w:rsidR="0023085C" w:rsidRPr="009E6536">
        <w:rPr>
          <w:b w:val="0"/>
        </w:rPr>
        <w:t xml:space="preserve"> </w:t>
      </w:r>
      <w:r w:rsidRPr="009E6536">
        <w:rPr>
          <w:b w:val="0"/>
        </w:rPr>
        <w:t xml:space="preserve">1x1 texel </w:t>
      </w:r>
      <w:r w:rsidR="0023085C">
        <w:rPr>
          <w:b w:val="0"/>
        </w:rPr>
        <w:t>was</w:t>
      </w:r>
      <w:r w:rsidR="0023085C" w:rsidRPr="009E6536">
        <w:rPr>
          <w:b w:val="0"/>
        </w:rPr>
        <w:t xml:space="preserve"> </w:t>
      </w:r>
      <w:r w:rsidRPr="009E6536">
        <w:rPr>
          <w:b w:val="0"/>
        </w:rPr>
        <w:t xml:space="preserve">applied to a flat plane, such that each texel </w:t>
      </w:r>
      <w:r w:rsidR="0023085C" w:rsidRPr="009E6536">
        <w:rPr>
          <w:b w:val="0"/>
        </w:rPr>
        <w:t>represent</w:t>
      </w:r>
      <w:r w:rsidR="0023085C">
        <w:rPr>
          <w:b w:val="0"/>
        </w:rPr>
        <w:t>ed</w:t>
      </w:r>
      <w:r w:rsidR="0023085C" w:rsidRPr="009E6536">
        <w:rPr>
          <w:b w:val="0"/>
        </w:rPr>
        <w:t xml:space="preserve"> </w:t>
      </w:r>
      <w:r w:rsidRPr="009E6536">
        <w:rPr>
          <w:b w:val="0"/>
        </w:rPr>
        <w:t xml:space="preserve">a 10cm x 10cm square. An image </w:t>
      </w:r>
      <w:r w:rsidR="0023085C">
        <w:rPr>
          <w:b w:val="0"/>
        </w:rPr>
        <w:t>was</w:t>
      </w:r>
      <w:r w:rsidR="0023085C" w:rsidRPr="009E6536">
        <w:rPr>
          <w:b w:val="0"/>
        </w:rPr>
        <w:t xml:space="preserve"> </w:t>
      </w:r>
      <w:r w:rsidRPr="009E6536">
        <w:rPr>
          <w:b w:val="0"/>
        </w:rPr>
        <w:t xml:space="preserve">rendered using a focal length and sensor size such that each texel </w:t>
      </w:r>
      <w:r w:rsidR="0023085C">
        <w:rPr>
          <w:b w:val="0"/>
        </w:rPr>
        <w:t>was</w:t>
      </w:r>
      <w:r w:rsidR="0023085C" w:rsidRPr="009E6536">
        <w:rPr>
          <w:b w:val="0"/>
        </w:rPr>
        <w:t xml:space="preserve"> </w:t>
      </w:r>
      <w:r w:rsidRPr="009E6536">
        <w:rPr>
          <w:b w:val="0"/>
        </w:rPr>
        <w:t xml:space="preserve">captured by 100 x 100 pixels, as shown in Figure 3 with and without interpolation. The rendered images in Figure 3 were qualitatively observed, and it was determined that the rendering </w:t>
      </w:r>
      <w:r w:rsidR="00346006" w:rsidRPr="009E6536">
        <w:rPr>
          <w:b w:val="0"/>
        </w:rPr>
        <w:t>ha</w:t>
      </w:r>
      <w:r w:rsidR="00346006">
        <w:rPr>
          <w:b w:val="0"/>
        </w:rPr>
        <w:t>d</w:t>
      </w:r>
      <w:r w:rsidR="00346006" w:rsidRPr="009E6536">
        <w:rPr>
          <w:b w:val="0"/>
        </w:rPr>
        <w:t xml:space="preserve"> </w:t>
      </w:r>
      <w:r w:rsidRPr="009E6536">
        <w:rPr>
          <w:b w:val="0"/>
        </w:rPr>
        <w:t>not subsampled or compressed the texture image.</w:t>
      </w:r>
    </w:p>
    <w:p w14:paraId="5081920A"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lastRenderedPageBreak/>
        <w:drawing>
          <wp:inline distT="0" distB="0" distL="0" distR="0" wp14:anchorId="2C86C74B" wp14:editId="5E7DF2B4">
            <wp:extent cx="3928418" cy="145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3928418" cy="1453893"/>
                    </a:xfrm>
                    <a:prstGeom prst="rect">
                      <a:avLst/>
                    </a:prstGeom>
                    <a:ln>
                      <a:noFill/>
                    </a:ln>
                    <a:extLst>
                      <a:ext uri="{53640926-AAD7-44D8-BBD7-CCE9431645EC}">
                        <a14:shadowObscured xmlns:a14="http://schemas.microsoft.com/office/drawing/2010/main"/>
                      </a:ext>
                    </a:extLst>
                  </pic:spPr>
                </pic:pic>
              </a:graphicData>
            </a:graphic>
          </wp:inline>
        </w:drawing>
      </w:r>
    </w:p>
    <w:p w14:paraId="15CC656C" w14:textId="74137CF4" w:rsidR="0083677E" w:rsidRPr="00706F48" w:rsidRDefault="0083677E" w:rsidP="0083677E">
      <w:pPr>
        <w:pStyle w:val="MDPI51figurecaption"/>
      </w:pPr>
      <w:r w:rsidRPr="00706F48">
        <w:rPr>
          <w:b/>
        </w:rPr>
        <w:t xml:space="preserve">Figure </w:t>
      </w:r>
      <w:r>
        <w:rPr>
          <w:b/>
        </w:rPr>
        <w:t>3</w:t>
      </w:r>
      <w:r w:rsidRPr="00706F48">
        <w:rPr>
          <w:b/>
        </w:rPr>
        <w:t>.</w:t>
      </w:r>
      <w:r w:rsidRPr="00706F48">
        <w:t xml:space="preserve"> </w:t>
      </w:r>
      <w:r w:rsidRPr="0083677E">
        <w:t xml:space="preserve">Each black and white square in </w:t>
      </w:r>
      <w:r w:rsidR="008D34E8">
        <w:t>the</w:t>
      </w:r>
      <w:r w:rsidR="008D34E8" w:rsidRPr="0083677E">
        <w:t xml:space="preserve"> </w:t>
      </w:r>
      <w:r w:rsidRPr="0083677E">
        <w:t>checkerboard</w:t>
      </w:r>
      <w:r w:rsidR="008D34E8">
        <w:t>(left)</w:t>
      </w:r>
      <w:r w:rsidRPr="0083677E">
        <w:t xml:space="preserve"> represent</w:t>
      </w:r>
      <w:r w:rsidR="00715DCF">
        <w:t>s</w:t>
      </w:r>
      <w:r w:rsidRPr="0083677E">
        <w:t xml:space="preserve"> one texel in the texture applied to the image</w:t>
      </w:r>
      <w:r w:rsidR="008D34E8">
        <w:t xml:space="preserve"> with no interpolation</w:t>
      </w:r>
      <w:r w:rsidRPr="0083677E">
        <w:t xml:space="preserve">. </w:t>
      </w:r>
      <w:r w:rsidR="008D34E8">
        <w:t>This same texture is rendered with interpolation (right) to demonstrate the effect. The leftmost</w:t>
      </w:r>
      <w:r w:rsidR="008D34E8" w:rsidRPr="0083677E">
        <w:t xml:space="preserve"> </w:t>
      </w:r>
      <w:r w:rsidRPr="0083677E">
        <w:t>rendered image demonstrates that the final texture that is rendered contains the full resolution of the desired texture, and that the Blender Internal Renderer is not artificially downsampling the texture.</w:t>
      </w:r>
    </w:p>
    <w:p w14:paraId="5D5BA744" w14:textId="77777777" w:rsidR="00C17CCE" w:rsidRDefault="00C17CCE" w:rsidP="00C17CCE">
      <w:pPr>
        <w:pStyle w:val="MDPI22heading2"/>
      </w:pPr>
      <w:r>
        <w:t>2.5. Use Case Demonstration</w:t>
      </w:r>
    </w:p>
    <w:p w14:paraId="202CBD0A" w14:textId="21418C54" w:rsidR="009E6536" w:rsidRDefault="009E6536" w:rsidP="009E6536">
      <w:pPr>
        <w:pStyle w:val="MDPI21heading1"/>
        <w:rPr>
          <w:b w:val="0"/>
        </w:rPr>
      </w:pPr>
      <w:r w:rsidRPr="009E6536">
        <w:rPr>
          <w:b w:val="0"/>
        </w:rPr>
        <w:t>An example experiment was designed as a proof</w:t>
      </w:r>
      <w:r w:rsidR="00346006">
        <w:rPr>
          <w:b w:val="0"/>
        </w:rPr>
        <w:t>-</w:t>
      </w:r>
      <w:r w:rsidRPr="009E6536">
        <w:rPr>
          <w:b w:val="0"/>
        </w:rPr>
        <w:t>of</w:t>
      </w:r>
      <w:r w:rsidR="00346006">
        <w:rPr>
          <w:b w:val="0"/>
        </w:rPr>
        <w:t>-</w:t>
      </w:r>
      <w:r w:rsidRPr="009E6536">
        <w:rPr>
          <w:b w:val="0"/>
        </w:rPr>
        <w:t xml:space="preserve">concept to demonstrate the usefulness of the </w:t>
      </w:r>
      <w:r w:rsidR="00346006">
        <w:rPr>
          <w:b w:val="0"/>
        </w:rPr>
        <w:t xml:space="preserve">simUAS </w:t>
      </w:r>
      <w:r w:rsidRPr="009E6536">
        <w:rPr>
          <w:b w:val="0"/>
        </w:rPr>
        <w:t xml:space="preserve">simulated imagery rendering workflow </w:t>
      </w:r>
      <w:r w:rsidR="00346006">
        <w:rPr>
          <w:b w:val="0"/>
        </w:rPr>
        <w:t>for testing</w:t>
      </w:r>
      <w:r w:rsidR="00F00D77" w:rsidRPr="009E6536">
        <w:rPr>
          <w:b w:val="0"/>
        </w:rPr>
        <w:t xml:space="preserve"> </w:t>
      </w:r>
      <w:r w:rsidRPr="009E6536">
        <w:rPr>
          <w:b w:val="0"/>
        </w:rPr>
        <w:t xml:space="preserve">the effect of various independent variables on SfM accuracy. This experiment </w:t>
      </w:r>
      <w:r w:rsidR="00F00D77">
        <w:rPr>
          <w:b w:val="0"/>
        </w:rPr>
        <w:t>was specifically designed</w:t>
      </w:r>
      <w:r w:rsidRPr="009E6536">
        <w:rPr>
          <w:b w:val="0"/>
        </w:rPr>
        <w:t xml:space="preserve"> to observe how the dense reconstruction quality setting in Agisoft Photoscan Pro [</w:t>
      </w:r>
      <w:r w:rsidR="0029579A">
        <w:rPr>
          <w:b w:val="0"/>
        </w:rPr>
        <w:t>27</w:t>
      </w:r>
      <w:r w:rsidRPr="009E6536">
        <w:rPr>
          <w:b w:val="0"/>
        </w:rPr>
        <w:t>] affects the dense point cloud accuracy</w:t>
      </w:r>
      <w:r w:rsidR="00F00D77">
        <w:rPr>
          <w:b w:val="0"/>
        </w:rPr>
        <w:t xml:space="preserve"> and to test the statement made in the user manual that a higher dense accuracy setting produces more accurate results</w:t>
      </w:r>
      <w:r w:rsidRPr="009E6536">
        <w:rPr>
          <w:b w:val="0"/>
        </w:rPr>
        <w:t xml:space="preserve">. </w:t>
      </w:r>
      <w:bookmarkStart w:id="13" w:name="_GoBack"/>
      <w:bookmarkEnd w:id="13"/>
      <w:r w:rsidRPr="009E6536">
        <w:rPr>
          <w:b w:val="0"/>
        </w:rPr>
        <w:t xml:space="preserve">The dense reconstruction quality setting in Photoscan </w:t>
      </w:r>
      <w:r w:rsidR="00F00D77">
        <w:rPr>
          <w:b w:val="0"/>
        </w:rPr>
        <w:t>was</w:t>
      </w:r>
      <w:r w:rsidR="00F00D77" w:rsidRPr="009E6536">
        <w:rPr>
          <w:b w:val="0"/>
        </w:rPr>
        <w:t xml:space="preserve"> </w:t>
      </w:r>
      <w:r w:rsidR="00F00D77">
        <w:rPr>
          <w:b w:val="0"/>
        </w:rPr>
        <w:t>applied</w:t>
      </w:r>
      <w:r w:rsidRPr="009E6536">
        <w:rPr>
          <w:b w:val="0"/>
        </w:rPr>
        <w:t xml:space="preserve"> prior to MVS processing [</w:t>
      </w:r>
      <w:r w:rsidR="0029579A">
        <w:rPr>
          <w:b w:val="0"/>
        </w:rPr>
        <w:t>28</w:t>
      </w:r>
      <w:r w:rsidRPr="009E6536">
        <w:rPr>
          <w:b w:val="0"/>
        </w:rPr>
        <w:t>]</w:t>
      </w:r>
      <w:r w:rsidR="008D34E8">
        <w:rPr>
          <w:b w:val="0"/>
        </w:rPr>
        <w:t xml:space="preserve">, </w:t>
      </w:r>
      <w:r w:rsidR="00F00D77">
        <w:rPr>
          <w:b w:val="0"/>
        </w:rPr>
        <w:t>as</w:t>
      </w:r>
      <w:r w:rsidRPr="009E6536">
        <w:rPr>
          <w:b w:val="0"/>
        </w:rPr>
        <w:t xml:space="preserve"> shown in Table 6. The scene, texture, lighting, camera, and camera positions were input using a custom XML schema and the Blender Python API. The computer used to render and process the data for this experiment </w:t>
      </w:r>
      <w:r w:rsidR="00F00D77">
        <w:rPr>
          <w:b w:val="0"/>
        </w:rPr>
        <w:t>was</w:t>
      </w:r>
      <w:r w:rsidR="00F00D77" w:rsidRPr="009E6536">
        <w:rPr>
          <w:b w:val="0"/>
        </w:rPr>
        <w:t xml:space="preserve"> </w:t>
      </w:r>
      <w:r w:rsidRPr="009E6536">
        <w:rPr>
          <w:b w:val="0"/>
        </w:rPr>
        <w:t xml:space="preserve">a Windows 7 Desktop PC with an Intel Xeon CPU </w:t>
      </w:r>
      <w:r w:rsidR="008D34E8">
        <w:rPr>
          <w:b w:val="0"/>
        </w:rPr>
        <w:t>(</w:t>
      </w:r>
      <w:r w:rsidRPr="009E6536">
        <w:rPr>
          <w:b w:val="0"/>
        </w:rPr>
        <w:t>E5-1603 @ 2.80GHz</w:t>
      </w:r>
      <w:r w:rsidR="008D34E8">
        <w:rPr>
          <w:b w:val="0"/>
        </w:rPr>
        <w:t>)</w:t>
      </w:r>
      <w:r w:rsidRPr="009E6536">
        <w:rPr>
          <w:b w:val="0"/>
        </w:rPr>
        <w:t>, GeForce GTX 980 graphics card (4Gb), and 32Gb of RAM.</w:t>
      </w:r>
    </w:p>
    <w:p w14:paraId="6F5CDA3C" w14:textId="77777777" w:rsidR="0083677E" w:rsidRDefault="0083677E" w:rsidP="009E6536">
      <w:pPr>
        <w:pStyle w:val="MDPI21heading1"/>
        <w:rPr>
          <w:b w:val="0"/>
        </w:rPr>
      </w:pPr>
      <w:r>
        <w:rPr>
          <w:noProof/>
          <w:lang w:eastAsia="en-US" w:bidi="ar-SA"/>
        </w:rPr>
        <w:drawing>
          <wp:inline distT="0" distB="0" distL="0" distR="0" wp14:anchorId="74CCC51C" wp14:editId="3FDC8ABC">
            <wp:extent cx="5615940" cy="351584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1"/>
                    <a:stretch>
                      <a:fillRect/>
                    </a:stretch>
                  </pic:blipFill>
                  <pic:spPr bwMode="auto">
                    <a:xfrm>
                      <a:off x="0" y="0"/>
                      <a:ext cx="5615940" cy="3515848"/>
                    </a:xfrm>
                    <a:prstGeom prst="rect">
                      <a:avLst/>
                    </a:prstGeom>
                    <a:noFill/>
                    <a:ln>
                      <a:noFill/>
                    </a:ln>
                  </pic:spPr>
                </pic:pic>
              </a:graphicData>
            </a:graphic>
          </wp:inline>
        </w:drawing>
      </w:r>
    </w:p>
    <w:p w14:paraId="582D1313" w14:textId="3C0CDA49" w:rsidR="0083677E" w:rsidRPr="00706F48" w:rsidRDefault="0083677E" w:rsidP="0083677E">
      <w:pPr>
        <w:pStyle w:val="MDPI51figurecaption"/>
      </w:pPr>
      <w:r w:rsidRPr="00706F48">
        <w:rPr>
          <w:b/>
        </w:rPr>
        <w:t xml:space="preserve">Figure </w:t>
      </w:r>
      <w:r>
        <w:rPr>
          <w:b/>
        </w:rPr>
        <w:t>4</w:t>
      </w:r>
      <w:r w:rsidRPr="00706F48">
        <w:rPr>
          <w:b/>
        </w:rPr>
        <w:t>.</w:t>
      </w:r>
      <w:r w:rsidRPr="00706F48">
        <w:t xml:space="preserve"> </w:t>
      </w:r>
      <w:r w:rsidRPr="0083677E">
        <w:t xml:space="preserve">Pictorial representation of the </w:t>
      </w:r>
      <w:r w:rsidR="00624147">
        <w:t>simUAS (</w:t>
      </w:r>
      <w:r w:rsidRPr="0083677E">
        <w:t>simulated</w:t>
      </w:r>
      <w:r w:rsidR="00624147">
        <w:t xml:space="preserve"> UAS)</w:t>
      </w:r>
      <w:r w:rsidRPr="0083677E">
        <w:t xml:space="preserve"> imagery rendering workflow. Note: the SfM-MVS step is shown as a “black box” to highlight the fact that the procedure can be implemented using any SfM-MVS software, including proprietary commercial software.</w:t>
      </w:r>
    </w:p>
    <w:p w14:paraId="5441B3AA" w14:textId="77777777" w:rsidR="00C17CCE" w:rsidRDefault="00C17CCE" w:rsidP="00C17CCE">
      <w:pPr>
        <w:pStyle w:val="MDPI22heading2"/>
      </w:pPr>
      <w:r>
        <w:lastRenderedPageBreak/>
        <w:t>2.6. Use Case Experiment Design</w:t>
      </w:r>
    </w:p>
    <w:p w14:paraId="779672F2" w14:textId="2B933E02" w:rsidR="009E6536" w:rsidRPr="009E6536" w:rsidRDefault="009E6536" w:rsidP="009E6536">
      <w:pPr>
        <w:pStyle w:val="MDPI21heading1"/>
        <w:rPr>
          <w:b w:val="0"/>
        </w:rPr>
      </w:pPr>
      <w:r w:rsidRPr="009E6536">
        <w:rPr>
          <w:b w:val="0"/>
        </w:rPr>
        <w:t>A 200 m x 200 m square mesh was generated to simulate a topography with rolling hills using a 1 meter grid. A large (27 m</w:t>
      </w:r>
      <w:r w:rsidRPr="009736EA">
        <w:rPr>
          <w:b w:val="0"/>
          <w:vertAlign w:val="superscript"/>
        </w:rPr>
        <w:t>3</w:t>
      </w:r>
      <w:r w:rsidRPr="009E6536">
        <w:rPr>
          <w:b w:val="0"/>
        </w:rPr>
        <w:t>) cube was placed in the center of the scene to test surface reconstruction accuracy on regions with sharp corners and edges. Ten 1</w:t>
      </w:r>
      <w:r w:rsidR="00747E83">
        <w:rPr>
          <w:b w:val="0"/>
        </w:rPr>
        <w:t xml:space="preserve"> </w:t>
      </w:r>
      <w:r w:rsidRPr="009E6536">
        <w:rPr>
          <w:b w:val="0"/>
        </w:rPr>
        <w:t>m x 1</w:t>
      </w:r>
      <w:r w:rsidR="00747E83">
        <w:rPr>
          <w:b w:val="0"/>
        </w:rPr>
        <w:t xml:space="preserve"> </w:t>
      </w:r>
      <w:r w:rsidRPr="009E6536">
        <w:rPr>
          <w:b w:val="0"/>
        </w:rPr>
        <w:t>m x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7200x7200 pixel aerial image [</w:t>
      </w:r>
      <w:r w:rsidR="0029579A">
        <w:rPr>
          <w:b w:val="0"/>
        </w:rPr>
        <w:t>29</w:t>
      </w:r>
      <w:r w:rsidRPr="009E6536">
        <w:rPr>
          <w:b w:val="0"/>
        </w:rPr>
        <w:t xml:space="preserve">] for an effective texel footprint with a linear dimension of 2.78 cm. The second texture </w:t>
      </w:r>
      <w:r w:rsidR="00F00D77">
        <w:rPr>
          <w:b w:val="0"/>
        </w:rPr>
        <w:t>was</w:t>
      </w:r>
      <w:r w:rsidR="00F00D77" w:rsidRPr="009E6536">
        <w:rPr>
          <w:b w:val="0"/>
        </w:rPr>
        <w:t xml:space="preserve"> </w:t>
      </w:r>
      <w:r w:rsidRPr="009E6536">
        <w:rPr>
          <w:b w:val="0"/>
        </w:rPr>
        <w:t xml:space="preserve">a 3456x3456 pixel image of grass was tiled ten times in both the </w:t>
      </w:r>
      <w:r w:rsidRPr="00E95C19">
        <w:rPr>
          <w:b w:val="0"/>
          <w:i/>
        </w:rPr>
        <w:t>x</w:t>
      </w:r>
      <w:r w:rsidRPr="009E6536">
        <w:rPr>
          <w:b w:val="0"/>
        </w:rPr>
        <w:t xml:space="preserve"> and the </w:t>
      </w:r>
      <w:r w:rsidRPr="00E95C19">
        <w:rPr>
          <w:b w:val="0"/>
          <w:i/>
        </w:rPr>
        <w:t>y</w:t>
      </w:r>
      <w:r w:rsidRPr="009E6536">
        <w:rPr>
          <w:b w:val="0"/>
        </w:rPr>
        <w:t xml:space="preserve"> dimensions for an effective repeating image pattern 34560 x 34560 pixels, and a texel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3456x3456 pixel seamless image of rocks that was derived from a </w:t>
      </w:r>
      <w:r w:rsidR="005078D0" w:rsidRPr="009E6536">
        <w:rPr>
          <w:b w:val="0"/>
        </w:rPr>
        <w:t>DSLR (</w:t>
      </w:r>
      <w:r w:rsidR="00747E83" w:rsidRPr="009E6536">
        <w:rPr>
          <w:b w:val="0"/>
        </w:rPr>
        <w:t>Canon T5i)</w:t>
      </w:r>
      <w:r w:rsidRPr="009E6536">
        <w:rPr>
          <w:b w:val="0"/>
        </w:rPr>
        <w:t xml:space="preserve"> image taken by the authors. This resulted in an effective texel footprint with a linear dimension of 0.35 cm on the cube. Each of the textures was set so that the coloring on the scene </w:t>
      </w:r>
      <w:r w:rsidR="00F00D77">
        <w:rPr>
          <w:b w:val="0"/>
        </w:rPr>
        <w:t>was</w:t>
      </w:r>
      <w:r w:rsidR="00F00D77" w:rsidRPr="009E6536">
        <w:rPr>
          <w:b w:val="0"/>
        </w:rPr>
        <w:t xml:space="preserve"> </w:t>
      </w:r>
      <w:r w:rsidRPr="009E6536">
        <w:rPr>
          <w:b w:val="0"/>
        </w:rPr>
        <w:t>interpolated between texels and there</w:t>
      </w:r>
      <w:r w:rsidR="00F00D77">
        <w:rPr>
          <w:b w:val="0"/>
        </w:rPr>
        <w:t xml:space="preserve"> were</w:t>
      </w:r>
      <w:r w:rsidRPr="009E6536">
        <w:rPr>
          <w:b w:val="0"/>
        </w:rPr>
        <w:t xml:space="preserve"> no </w:t>
      </w:r>
      <w:r w:rsidR="006D5A38">
        <w:rPr>
          <w:b w:val="0"/>
        </w:rPr>
        <w:t>unrealistic</w:t>
      </w:r>
      <w:r w:rsidR="006D5A38" w:rsidRPr="009E6536">
        <w:rPr>
          <w:b w:val="0"/>
        </w:rPr>
        <w:t xml:space="preserve"> </w:t>
      </w:r>
      <w:r w:rsidR="00F00D77">
        <w:rPr>
          <w:b w:val="0"/>
        </w:rPr>
        <w:t>edge effects</w:t>
      </w:r>
      <w:r w:rsidRPr="009E6536">
        <w:rPr>
          <w:b w:val="0"/>
        </w:rPr>
        <w:t xml:space="preserve">. Oblique images of each object in the scene are shown in Figure 5. </w:t>
      </w:r>
    </w:p>
    <w:p w14:paraId="61C4A739" w14:textId="6ECE0AC0" w:rsidR="009E6536" w:rsidRDefault="009E6536" w:rsidP="009E6536">
      <w:pPr>
        <w:pStyle w:val="MDPI21heading1"/>
        <w:rPr>
          <w:b w:val="0"/>
        </w:rPr>
      </w:pPr>
      <w:r w:rsidRPr="009E6536">
        <w:rPr>
          <w:b w:val="0"/>
        </w:rPr>
        <w:t xml:space="preserve">The scene was illuminated using a “Sun” style of lamp in Blender, where all the light rays are parallel to </w:t>
      </w:r>
      <w:r w:rsidR="00C84BFC">
        <w:rPr>
          <w:b w:val="0"/>
        </w:rPr>
        <w:t>one another</w:t>
      </w:r>
      <w:r w:rsidRPr="009E6536">
        <w:rPr>
          <w:b w:val="0"/>
        </w:rPr>
        <w:t xml:space="preserve">. The light </w:t>
      </w:r>
      <w:r w:rsidR="00715DCF">
        <w:rPr>
          <w:b w:val="0"/>
        </w:rPr>
        <w:t>was</w:t>
      </w:r>
      <w:r w:rsidR="00715DCF" w:rsidRPr="009E6536">
        <w:rPr>
          <w:b w:val="0"/>
        </w:rPr>
        <w:t xml:space="preserve"> </w:t>
      </w:r>
      <w:r w:rsidRPr="009E6536">
        <w:rPr>
          <w:b w:val="0"/>
        </w:rPr>
        <w:t xml:space="preserve">initially directed at nadir, and the angle </w:t>
      </w:r>
      <w:r w:rsidR="00715DCF">
        <w:rPr>
          <w:b w:val="0"/>
        </w:rPr>
        <w:t>was</w:t>
      </w:r>
      <w:r w:rsidR="00715DCF" w:rsidRPr="009E6536">
        <w:rPr>
          <w:b w:val="0"/>
        </w:rPr>
        <w:t xml:space="preserve"> </w:t>
      </w:r>
      <w:r w:rsidRPr="009E6536">
        <w:rPr>
          <w:b w:val="0"/>
        </w:rPr>
        <w:t xml:space="preserve">linearly interpolated to a 30-degree rotation about the </w:t>
      </w:r>
      <w:r w:rsidRPr="00C57440">
        <w:rPr>
          <w:b w:val="0"/>
          <w:i/>
        </w:rPr>
        <w:t>x</w:t>
      </w:r>
      <w:r w:rsidRPr="009E6536">
        <w:rPr>
          <w:b w:val="0"/>
        </w:rPr>
        <w:t xml:space="preserve">-axis for the final image. </w:t>
      </w:r>
      <w:r w:rsidR="00C84BFC">
        <w:rPr>
          <w:b w:val="0"/>
        </w:rPr>
        <w:t>If desired, further control over the illumination settings</w:t>
      </w:r>
      <w:r w:rsidR="005261B9">
        <w:rPr>
          <w:b w:val="0"/>
        </w:rPr>
        <w:t xml:space="preserve"> within the render engine </w:t>
      </w:r>
      <w:r w:rsidR="00C84BFC">
        <w:rPr>
          <w:b w:val="0"/>
        </w:rPr>
        <w:t xml:space="preserve">could be achieved </w:t>
      </w:r>
      <w:r w:rsidR="005261B9">
        <w:rPr>
          <w:b w:val="0"/>
        </w:rPr>
        <w:t xml:space="preserve">using the </w:t>
      </w:r>
      <w:r w:rsidR="00C84BFC">
        <w:rPr>
          <w:b w:val="0"/>
        </w:rPr>
        <w:t>“</w:t>
      </w:r>
      <w:r w:rsidR="005261B9">
        <w:rPr>
          <w:b w:val="0"/>
        </w:rPr>
        <w:t xml:space="preserve">color management” settings. </w:t>
      </w:r>
      <w:r w:rsidRPr="009E6536">
        <w:rPr>
          <w:b w:val="0"/>
        </w:rPr>
        <w:t xml:space="preserve">Regions that are shadowed from the sun </w:t>
      </w:r>
      <w:r w:rsidR="00AE18F5">
        <w:rPr>
          <w:b w:val="0"/>
        </w:rPr>
        <w:t>in the Blender Internal Render Engine receive no light</w:t>
      </w:r>
      <w:r w:rsidR="00C84BFC">
        <w:rPr>
          <w:b w:val="0"/>
        </w:rPr>
        <w:t xml:space="preserve">; hence to more realistically model ambient light within the scene </w:t>
      </w:r>
      <w:r w:rsidRPr="009E6536">
        <w:rPr>
          <w:b w:val="0"/>
        </w:rPr>
        <w:t>and improve texture in shadowed regions, an ambient light source was added</w:t>
      </w:r>
      <w:r w:rsidR="00C84BFC">
        <w:rPr>
          <w:b w:val="0"/>
        </w:rPr>
        <w:t xml:space="preserve">. </w:t>
      </w:r>
      <w:r w:rsidRPr="009E6536">
        <w:rPr>
          <w:b w:val="0"/>
        </w:rPr>
        <w:t>Th</w:t>
      </w:r>
      <w:r w:rsidR="00AE18F5">
        <w:rPr>
          <w:b w:val="0"/>
        </w:rPr>
        <w:t xml:space="preserve">ese </w:t>
      </w:r>
      <w:r w:rsidR="005078D0">
        <w:rPr>
          <w:b w:val="0"/>
        </w:rPr>
        <w:t xml:space="preserve">settings </w:t>
      </w:r>
      <w:r w:rsidR="005078D0" w:rsidRPr="009E6536">
        <w:rPr>
          <w:b w:val="0"/>
        </w:rPr>
        <w:t>generated</w:t>
      </w:r>
      <w:r w:rsidR="00AE18F5">
        <w:rPr>
          <w:b w:val="0"/>
        </w:rPr>
        <w:t xml:space="preserve"> a scene with adequate lighting on </w:t>
      </w:r>
      <w:r w:rsidR="005078D0">
        <w:rPr>
          <w:b w:val="0"/>
        </w:rPr>
        <w:t>all</w:t>
      </w:r>
      <w:r w:rsidR="00AE18F5">
        <w:rPr>
          <w:b w:val="0"/>
        </w:rPr>
        <w:t xml:space="preserve"> objects in the scene.</w:t>
      </w:r>
      <w:r w:rsidR="00C84BFC">
        <w:rPr>
          <w:b w:val="0"/>
        </w:rPr>
        <w:t xml:space="preserve"> </w:t>
      </w:r>
      <w:r w:rsidR="00F00D77">
        <w:rPr>
          <w:b w:val="0"/>
        </w:rPr>
        <w:t>(</w:t>
      </w:r>
      <w:r w:rsidR="002A08AE">
        <w:rPr>
          <w:b w:val="0"/>
        </w:rPr>
        <w:t xml:space="preserve">For </w:t>
      </w:r>
      <w:r w:rsidR="00C84BFC">
        <w:rPr>
          <w:b w:val="0"/>
        </w:rPr>
        <w:t xml:space="preserve">a test in which illumination </w:t>
      </w:r>
      <w:r w:rsidR="002A08AE">
        <w:rPr>
          <w:b w:val="0"/>
        </w:rPr>
        <w:t xml:space="preserve">is </w:t>
      </w:r>
      <w:r w:rsidR="00C84BFC">
        <w:rPr>
          <w:b w:val="0"/>
        </w:rPr>
        <w:t xml:space="preserve">one of the </w:t>
      </w:r>
      <w:r w:rsidR="008E2762">
        <w:rPr>
          <w:b w:val="0"/>
        </w:rPr>
        <w:t xml:space="preserve">primary </w:t>
      </w:r>
      <w:r w:rsidR="00C84BFC">
        <w:rPr>
          <w:b w:val="0"/>
        </w:rPr>
        <w:t xml:space="preserve">variables investigated, additional refinement of the illumination parameters in this step </w:t>
      </w:r>
      <w:r w:rsidR="002A08AE">
        <w:rPr>
          <w:b w:val="0"/>
        </w:rPr>
        <w:t>is recommended</w:t>
      </w:r>
      <w:r w:rsidR="00C84BFC">
        <w:rPr>
          <w:b w:val="0"/>
        </w:rPr>
        <w:t>.</w:t>
      </w:r>
      <w:r w:rsidR="008E2762">
        <w:rPr>
          <w:b w:val="0"/>
        </w:rPr>
        <w:t>)</w:t>
      </w:r>
    </w:p>
    <w:p w14:paraId="5050128B" w14:textId="77777777" w:rsidR="0083677E" w:rsidRDefault="0083677E" w:rsidP="009E6536">
      <w:pPr>
        <w:pStyle w:val="MDPI21heading1"/>
        <w:rPr>
          <w:b w:val="0"/>
        </w:rPr>
      </w:pPr>
      <w:r w:rsidRPr="001A40BB">
        <w:rPr>
          <w:rFonts w:ascii="Times New Roman" w:hAnsi="Times New Roman"/>
          <w:noProof/>
          <w:sz w:val="24"/>
          <w:szCs w:val="24"/>
          <w:lang w:eastAsia="en-US" w:bidi="ar-SA"/>
        </w:rPr>
        <w:drawing>
          <wp:inline distT="0" distB="0" distL="0" distR="0" wp14:anchorId="5BE9C104" wp14:editId="319E9E3B">
            <wp:extent cx="5615940" cy="1578756"/>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75" r="6603" b="25258"/>
                    <a:stretch/>
                  </pic:blipFill>
                  <pic:spPr bwMode="auto">
                    <a:xfrm>
                      <a:off x="0" y="0"/>
                      <a:ext cx="5615940" cy="1578756"/>
                    </a:xfrm>
                    <a:prstGeom prst="rect">
                      <a:avLst/>
                    </a:prstGeom>
                    <a:ln>
                      <a:noFill/>
                    </a:ln>
                    <a:extLst>
                      <a:ext uri="{53640926-AAD7-44D8-BBD7-CCE9431645EC}">
                        <a14:shadowObscured xmlns:a14="http://schemas.microsoft.com/office/drawing/2010/main"/>
                      </a:ext>
                    </a:extLst>
                  </pic:spPr>
                </pic:pic>
              </a:graphicData>
            </a:graphic>
          </wp:inline>
        </w:drawing>
      </w:r>
    </w:p>
    <w:p w14:paraId="2AE43A5C" w14:textId="77777777" w:rsidR="0083677E" w:rsidRDefault="0083677E" w:rsidP="0083677E">
      <w:pPr>
        <w:pStyle w:val="MDPI51figurecaption"/>
        <w:rPr>
          <w:b/>
        </w:rPr>
      </w:pPr>
      <w:r w:rsidRPr="00706F48">
        <w:rPr>
          <w:b/>
        </w:rPr>
        <w:t xml:space="preserve">Figure </w:t>
      </w:r>
      <w:r>
        <w:rPr>
          <w:b/>
        </w:rPr>
        <w:t>5</w:t>
      </w:r>
      <w:r w:rsidRPr="00706F48">
        <w:rPr>
          <w:b/>
        </w:rPr>
        <w:t>.</w:t>
      </w:r>
      <w:r w:rsidRPr="00706F48">
        <w:t xml:space="preserve"> </w:t>
      </w:r>
      <w:r w:rsidRPr="0083677E">
        <w:t>The scene was generated in Blender to represent a hilly topography (left) with 10 GCPs (center), distributed throughout the scene and a 3m cube placed in the center (right).</w:t>
      </w:r>
    </w:p>
    <w:p w14:paraId="109FA96D" w14:textId="59F74063" w:rsidR="009E6536" w:rsidRDefault="009E6536" w:rsidP="009E6536">
      <w:pPr>
        <w:pStyle w:val="MDPI21heading1"/>
        <w:rPr>
          <w:b w:val="0"/>
        </w:rPr>
      </w:pPr>
      <w:r w:rsidRPr="009E6536">
        <w:rPr>
          <w:b w:val="0"/>
        </w:rPr>
        <w:t xml:space="preserve">A camera was created in Blender with parameters meant to emulate a Sony A5000 camera with a </w:t>
      </w:r>
      <w:r w:rsidR="005078D0" w:rsidRPr="009E6536">
        <w:rPr>
          <w:b w:val="0"/>
        </w:rPr>
        <w:t>16-mm</w:t>
      </w:r>
      <w:r w:rsidRPr="009E6536">
        <w:rPr>
          <w:b w:val="0"/>
        </w:rPr>
        <w:t xml:space="preserve"> lens and 5456x3632 (20 Mp) pixel sensor. This particular camera was chosen, as it is a popular choice for </w:t>
      </w:r>
      <w:r w:rsidR="006E270F">
        <w:rPr>
          <w:b w:val="0"/>
        </w:rPr>
        <w:t>UAS</w:t>
      </w:r>
      <w:r w:rsidRPr="009E6536">
        <w:rPr>
          <w:b w:val="0"/>
        </w:rPr>
        <w:t xml:space="preserve"> imagery acquisition. An array of simulated camera stations was placed on a flight path to create a ground sampling distance (GSD) of 1.00 cm and an overlap and sidelap of 75% each. To remove imaging on the edge of the simulated topographic surface, the inner 100m x 100m of the topography was selected as the area of interest (AOI). The trajectory </w:t>
      </w:r>
      <w:r w:rsidR="008E2762" w:rsidRPr="009E6536">
        <w:rPr>
          <w:b w:val="0"/>
        </w:rPr>
        <w:t>consist</w:t>
      </w:r>
      <w:r w:rsidR="008E2762">
        <w:rPr>
          <w:b w:val="0"/>
        </w:rPr>
        <w:t>ed</w:t>
      </w:r>
      <w:r w:rsidR="008E2762" w:rsidRPr="009E6536">
        <w:rPr>
          <w:b w:val="0"/>
        </w:rPr>
        <w:t xml:space="preserve"> </w:t>
      </w:r>
      <w:r w:rsidRPr="009E6536">
        <w:rPr>
          <w:b w:val="0"/>
        </w:rPr>
        <w:t xml:space="preserve">of 77 simulated </w:t>
      </w:r>
      <w:r w:rsidR="00C84BFC" w:rsidRPr="009E6536">
        <w:rPr>
          <w:b w:val="0"/>
        </w:rPr>
        <w:t>camera</w:t>
      </w:r>
      <w:r w:rsidR="00C84BFC">
        <w:rPr>
          <w:b w:val="0"/>
        </w:rPr>
        <w:t xml:space="preserve"> stations</w:t>
      </w:r>
      <w:r w:rsidR="00C84BFC" w:rsidRPr="009E6536">
        <w:rPr>
          <w:b w:val="0"/>
        </w:rPr>
        <w:t xml:space="preserve"> </w:t>
      </w:r>
      <w:r w:rsidRPr="009E6536">
        <w:rPr>
          <w:b w:val="0"/>
        </w:rPr>
        <w:t>distributed across 7 flight lines with nadir looking imagery, as shown in Figure 5</w:t>
      </w:r>
      <w:r w:rsidR="00C84BFC">
        <w:rPr>
          <w:b w:val="0"/>
        </w:rPr>
        <w:t xml:space="preserve"> (leftmost sub-figure)</w:t>
      </w:r>
      <w:r w:rsidRPr="009E6536">
        <w:rPr>
          <w:b w:val="0"/>
        </w:rPr>
        <w:t xml:space="preserve">. To generate imagery that </w:t>
      </w:r>
      <w:r w:rsidR="008E2762">
        <w:rPr>
          <w:b w:val="0"/>
        </w:rPr>
        <w:t>was</w:t>
      </w:r>
      <w:r w:rsidR="008E2762" w:rsidRPr="009E6536">
        <w:rPr>
          <w:b w:val="0"/>
        </w:rPr>
        <w:t xml:space="preserve"> </w:t>
      </w:r>
      <w:r w:rsidRPr="009E6536">
        <w:rPr>
          <w:b w:val="0"/>
        </w:rPr>
        <w:t xml:space="preserve">more representative of a real-world </w:t>
      </w:r>
      <w:r w:rsidRPr="009E6536">
        <w:rPr>
          <w:b w:val="0"/>
        </w:rPr>
        <w:lastRenderedPageBreak/>
        <w:t>scenario with a UAS, white Gaussian noise (σ = 1 m) was added to the camera translation in each of the three dimensions and white Gaussian noise (σ = 2</w:t>
      </w:r>
      <w:r w:rsidR="008D34E8">
        <w:rPr>
          <w:b w:val="0"/>
        </w:rPr>
        <w:t>°</w:t>
      </w:r>
      <w:r w:rsidRPr="009E6536">
        <w:rPr>
          <w:b w:val="0"/>
        </w:rPr>
        <w:t>) was added to the camera rotation about each of the three axes. Imagery was then rendered using Blender Internal Render Engine with the default 8-sample antialiasing enabled. The processing to render the imagery took 2 hours and 50 minutes on the workstation described earlier.</w:t>
      </w:r>
    </w:p>
    <w:p w14:paraId="58337172" w14:textId="77777777" w:rsidR="00DD5AFB" w:rsidRDefault="00DD5AFB" w:rsidP="009736EA">
      <w:pPr>
        <w:pStyle w:val="MDPI21heading1"/>
        <w:jc w:val="center"/>
        <w:rPr>
          <w:b w:val="0"/>
        </w:rPr>
      </w:pPr>
      <w:r w:rsidRPr="001A40BB">
        <w:rPr>
          <w:rFonts w:ascii="Times New Roman" w:hAnsi="Times New Roman"/>
          <w:noProof/>
          <w:sz w:val="24"/>
          <w:szCs w:val="24"/>
          <w:lang w:eastAsia="en-US" w:bidi="ar-SA"/>
        </w:rPr>
        <w:drawing>
          <wp:inline distT="0" distB="0" distL="0" distR="0" wp14:anchorId="2D2906DD" wp14:editId="5339E9E0">
            <wp:extent cx="3890942" cy="36033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bwMode="auto">
                    <a:xfrm>
                      <a:off x="0" y="0"/>
                      <a:ext cx="3890942" cy="3603351"/>
                    </a:xfrm>
                    <a:prstGeom prst="rect">
                      <a:avLst/>
                    </a:prstGeom>
                    <a:ln>
                      <a:noFill/>
                    </a:ln>
                    <a:extLst>
                      <a:ext uri="{53640926-AAD7-44D8-BBD7-CCE9431645EC}">
                        <a14:shadowObscured xmlns:a14="http://schemas.microsoft.com/office/drawing/2010/main"/>
                      </a:ext>
                    </a:extLst>
                  </pic:spPr>
                </pic:pic>
              </a:graphicData>
            </a:graphic>
          </wp:inline>
        </w:drawing>
      </w:r>
    </w:p>
    <w:p w14:paraId="4893FAC1" w14:textId="6FA37F9F" w:rsidR="00DD5AFB" w:rsidRPr="00706F48" w:rsidRDefault="00DD5AFB" w:rsidP="00DD5AFB">
      <w:pPr>
        <w:pStyle w:val="MDPI51figurecaption"/>
      </w:pPr>
      <w:r w:rsidRPr="00706F48">
        <w:rPr>
          <w:b/>
        </w:rPr>
        <w:t xml:space="preserve">Figure </w:t>
      </w:r>
      <w:r w:rsidR="0083677E">
        <w:rPr>
          <w:b/>
        </w:rPr>
        <w:t>6</w:t>
      </w:r>
      <w:r w:rsidRPr="00706F48">
        <w:rPr>
          <w:b/>
        </w:rPr>
        <w:t>.</w:t>
      </w:r>
      <w:r w:rsidRPr="00706F48">
        <w:t xml:space="preserve"> </w:t>
      </w:r>
      <w:r w:rsidR="0083677E" w:rsidRPr="0083677E">
        <w:t xml:space="preserve">A flight plan and GCP distribution was generated to simulate common </w:t>
      </w:r>
      <w:r w:rsidR="006E270F">
        <w:t>UAS</w:t>
      </w:r>
      <w:r w:rsidR="0083677E" w:rsidRPr="0083677E">
        <w:t xml:space="preserve"> experiment design in the real world.</w:t>
      </w:r>
      <w:r w:rsidR="00C84BFC">
        <w:t xml:space="preserve"> </w:t>
      </w:r>
      <w:r w:rsidR="0083677E" w:rsidRPr="0083677E">
        <w:t>The camera trajectory was designed for a GSD of 1.00cm and a sidelap and overlap of 75% each.</w:t>
      </w:r>
    </w:p>
    <w:p w14:paraId="70079DDE" w14:textId="2D327892" w:rsidR="009E6536" w:rsidRDefault="009E6536" w:rsidP="009E6536">
      <w:pPr>
        <w:pStyle w:val="MDPI21heading1"/>
        <w:rPr>
          <w:b w:val="0"/>
        </w:rPr>
      </w:pPr>
      <w:r w:rsidRPr="009E6536">
        <w:rPr>
          <w:b w:val="0"/>
        </w:rPr>
        <w:t>The imagery output from Blender</w:t>
      </w:r>
      <w:ins w:id="14" w:author="Richie" w:date="2017-04-12T16:19:00Z">
        <w:r w:rsidR="007A1884">
          <w:rPr>
            <w:b w:val="0"/>
          </w:rPr>
          <w:t>, rendered</w:t>
        </w:r>
      </w:ins>
      <w:r w:rsidRPr="009E6536">
        <w:rPr>
          <w:b w:val="0"/>
        </w:rPr>
        <w:t xml:space="preserve"> </w:t>
      </w:r>
      <w:ins w:id="15" w:author="Richie" w:date="2017-04-12T16:11:00Z">
        <w:r w:rsidR="007A1884">
          <w:rPr>
            <w:b w:val="0"/>
          </w:rPr>
          <w:t>using a pinhole camera model</w:t>
        </w:r>
      </w:ins>
      <w:ins w:id="16" w:author="Richie" w:date="2017-04-12T16:20:00Z">
        <w:r w:rsidR="007A1884">
          <w:rPr>
            <w:b w:val="0"/>
          </w:rPr>
          <w:t>,</w:t>
        </w:r>
      </w:ins>
      <w:ins w:id="17" w:author="Richie" w:date="2017-04-12T16:11:00Z">
        <w:r w:rsidR="007A1884">
          <w:rPr>
            <w:b w:val="0"/>
          </w:rPr>
          <w:t xml:space="preserve"> </w:t>
        </w:r>
      </w:ins>
      <w:r w:rsidRPr="009E6536">
        <w:rPr>
          <w:b w:val="0"/>
        </w:rPr>
        <w:t xml:space="preserve">was post-processed in MATLAB to simulate </w:t>
      </w:r>
      <w:ins w:id="18" w:author="Richie" w:date="2017-04-12T16:21:00Z">
        <w:r w:rsidR="00A029B0">
          <w:rPr>
            <w:b w:val="0"/>
          </w:rPr>
          <w:t xml:space="preserve">various camera and lens effects. </w:t>
        </w:r>
      </w:ins>
      <w:ins w:id="19" w:author="Richie" w:date="2017-04-12T16:23:00Z">
        <w:r w:rsidR="00A029B0">
          <w:rPr>
            <w:b w:val="0"/>
          </w:rPr>
          <w:t xml:space="preserve">These effects </w:t>
        </w:r>
      </w:ins>
      <w:ins w:id="20" w:author="Richie" w:date="2017-04-12T16:27:00Z">
        <w:r w:rsidR="00A029B0">
          <w:rPr>
            <w:b w:val="0"/>
          </w:rPr>
          <w:t xml:space="preserve">generate imagery that is more representative real world </w:t>
        </w:r>
      </w:ins>
      <w:ins w:id="21" w:author="Richie" w:date="2017-04-12T16:28:00Z">
        <w:r w:rsidR="00A029B0">
          <w:rPr>
            <w:b w:val="0"/>
          </w:rPr>
          <w:t>imagery</w:t>
        </w:r>
      </w:ins>
      <w:ins w:id="22" w:author="Richie" w:date="2017-04-12T16:27:00Z">
        <w:r w:rsidR="00A029B0">
          <w:rPr>
            <w:b w:val="0"/>
          </w:rPr>
          <w:t xml:space="preserve">, and can </w:t>
        </w:r>
      </w:ins>
      <w:ins w:id="23" w:author="Richie" w:date="2017-04-12T16:23:00Z">
        <w:r w:rsidR="00A029B0">
          <w:rPr>
            <w:b w:val="0"/>
          </w:rPr>
          <w:t xml:space="preserve">have a significant effect on the quality of the SfM and MVS pointcloud accuracy. </w:t>
        </w:r>
      </w:ins>
      <w:ins w:id="24" w:author="Richie" w:date="2017-04-12T16:21:00Z">
        <w:r w:rsidR="00A029B0">
          <w:rPr>
            <w:b w:val="0"/>
          </w:rPr>
          <w:t>N</w:t>
        </w:r>
      </w:ins>
      <w:del w:id="25" w:author="Richie" w:date="2017-04-12T16:21:00Z">
        <w:r w:rsidRPr="009E6536" w:rsidDel="00A029B0">
          <w:rPr>
            <w:b w:val="0"/>
          </w:rPr>
          <w:delText>n</w:delText>
        </w:r>
      </w:del>
      <w:r w:rsidRPr="009E6536">
        <w:rPr>
          <w:b w:val="0"/>
        </w:rPr>
        <w:t>onlinear brown distortion</w:t>
      </w:r>
      <w:ins w:id="26" w:author="Richie" w:date="2017-04-12T16:18:00Z">
        <w:r w:rsidR="007A1884">
          <w:rPr>
            <w:b w:val="0"/>
          </w:rPr>
          <w:t xml:space="preserve"> </w:t>
        </w:r>
      </w:ins>
      <w:ins w:id="27" w:author="Richie" w:date="2017-04-12T16:21:00Z">
        <w:r w:rsidR="00A029B0">
          <w:rPr>
            <w:b w:val="0"/>
          </w:rPr>
          <w:t xml:space="preserve">was first applied </w:t>
        </w:r>
      </w:ins>
      <w:ins w:id="28" w:author="Richie" w:date="2017-04-12T16:18:00Z">
        <w:r w:rsidR="007A1884">
          <w:rPr>
            <w:b w:val="0"/>
          </w:rPr>
          <w:t xml:space="preserve">by shifting </w:t>
        </w:r>
      </w:ins>
      <w:ins w:id="29" w:author="Richie" w:date="2017-04-12T16:21:00Z">
        <w:r w:rsidR="00A029B0">
          <w:rPr>
            <w:b w:val="0"/>
          </w:rPr>
          <w:t xml:space="preserve">the original </w:t>
        </w:r>
      </w:ins>
      <w:ins w:id="30" w:author="Richie" w:date="2017-04-12T16:18:00Z">
        <w:r w:rsidR="007A1884">
          <w:rPr>
            <w:b w:val="0"/>
          </w:rPr>
          <w:t>pixel coordinates</w:t>
        </w:r>
      </w:ins>
      <w:ins w:id="31" w:author="Richie" w:date="2017-04-12T16:22:00Z">
        <w:r w:rsidR="00A029B0">
          <w:rPr>
            <w:b w:val="0"/>
          </w:rPr>
          <w:t xml:space="preserve"> using Equations 1-3 [30],</w:t>
        </w:r>
      </w:ins>
      <w:ins w:id="32" w:author="Richie" w:date="2017-04-12T16:18:00Z">
        <w:r w:rsidR="007A1884">
          <w:rPr>
            <w:b w:val="0"/>
          </w:rPr>
          <w:t xml:space="preserve"> and r</w:t>
        </w:r>
      </w:ins>
      <w:ins w:id="33" w:author="Richie" w:date="2017-04-12T16:19:00Z">
        <w:r w:rsidR="007A1884">
          <w:rPr>
            <w:b w:val="0"/>
          </w:rPr>
          <w:t>einterpolating the image intensity values onto a rectilinear grid</w:t>
        </w:r>
      </w:ins>
      <w:r w:rsidRPr="009E6536">
        <w:rPr>
          <w:b w:val="0"/>
        </w:rPr>
        <w:t xml:space="preserve"> (Equation</w:t>
      </w:r>
      <w:r w:rsidR="002A08AE">
        <w:rPr>
          <w:b w:val="0"/>
        </w:rPr>
        <w:t>s</w:t>
      </w:r>
      <w:r w:rsidRPr="009E6536">
        <w:rPr>
          <w:b w:val="0"/>
        </w:rPr>
        <w:t xml:space="preserve"> 1-3) [</w:t>
      </w:r>
      <w:r w:rsidR="0029579A">
        <w:rPr>
          <w:b w:val="0"/>
        </w:rPr>
        <w:t>30</w:t>
      </w:r>
      <w:del w:id="34" w:author="Richie" w:date="2017-04-12T16:20:00Z">
        <w:r w:rsidRPr="009E6536" w:rsidDel="00A029B0">
          <w:rPr>
            <w:b w:val="0"/>
          </w:rPr>
          <w:delText xml:space="preserve">], </w:delText>
        </w:r>
      </w:del>
      <w:ins w:id="35" w:author="Richie" w:date="2017-04-12T16:20:00Z">
        <w:r w:rsidR="00A029B0" w:rsidRPr="009E6536">
          <w:rPr>
            <w:b w:val="0"/>
          </w:rPr>
          <w:t>]</w:t>
        </w:r>
        <w:r w:rsidR="00A029B0">
          <w:rPr>
            <w:b w:val="0"/>
          </w:rPr>
          <w:t>.</w:t>
        </w:r>
        <w:r w:rsidR="00A029B0" w:rsidRPr="009E6536">
          <w:rPr>
            <w:b w:val="0"/>
          </w:rPr>
          <w:t xml:space="preserve"> </w:t>
        </w:r>
      </w:ins>
      <w:del w:id="36" w:author="Richie" w:date="2017-04-12T16:20:00Z">
        <w:r w:rsidRPr="009E6536" w:rsidDel="00A029B0">
          <w:rPr>
            <w:b w:val="0"/>
          </w:rPr>
          <w:delText xml:space="preserve">vignetting </w:delText>
        </w:r>
      </w:del>
      <w:ins w:id="37" w:author="Richie" w:date="2017-04-12T16:20:00Z">
        <w:r w:rsidR="00A029B0">
          <w:rPr>
            <w:b w:val="0"/>
          </w:rPr>
          <w:t>V</w:t>
        </w:r>
        <w:r w:rsidR="00A029B0" w:rsidRPr="009E6536">
          <w:rPr>
            <w:b w:val="0"/>
          </w:rPr>
          <w:t xml:space="preserve">ignetting </w:t>
        </w:r>
      </w:ins>
      <w:r w:rsidRPr="009E6536">
        <w:rPr>
          <w:b w:val="0"/>
        </w:rPr>
        <w:t>(Equation 4), salt-and-pepper noise, Gaussian noise, and Gaussian blur</w:t>
      </w:r>
      <w:ins w:id="38" w:author="Richie" w:date="2017-04-12T16:20:00Z">
        <w:r w:rsidR="00A029B0">
          <w:rPr>
            <w:b w:val="0"/>
          </w:rPr>
          <w:t xml:space="preserve"> were then applied to the imagery</w:t>
        </w:r>
      </w:ins>
      <w:r w:rsidRPr="009E6536">
        <w:rPr>
          <w:b w:val="0"/>
        </w:rPr>
        <w:t xml:space="preserve">. To accurately apply fisheye distortion and Gaussian blur, the imagery was rendered at a larger </w:t>
      </w:r>
      <w:r w:rsidR="00E95C19">
        <w:rPr>
          <w:b w:val="0"/>
        </w:rPr>
        <w:t>sensor size than the desired sensor size,</w:t>
      </w:r>
      <w:r w:rsidRPr="009E6536">
        <w:rPr>
          <w:b w:val="0"/>
        </w:rPr>
        <w:t xml:space="preserve"> and then cropped after the filtering was applied. The constants used in this post-processing are shown in Table 5. The post-processing of imagery in MATLAB took 50 minutes.</w:t>
      </w:r>
    </w:p>
    <w:p w14:paraId="6F405318" w14:textId="13A0263B" w:rsidR="00DD5AFB" w:rsidRPr="00DD5AFB" w:rsidRDefault="00DD5AFB" w:rsidP="00DD5AFB">
      <w:pPr>
        <w:pStyle w:val="MDPI41tablecaption"/>
        <w:jc w:val="center"/>
      </w:pPr>
      <w:r>
        <w:rPr>
          <w:b/>
        </w:rPr>
        <w:t>Table 4</w:t>
      </w:r>
      <w:r w:rsidRPr="00706F48">
        <w:rPr>
          <w:b/>
        </w:rPr>
        <w:t>.</w:t>
      </w:r>
      <w:r w:rsidRPr="00706F48">
        <w:t xml:space="preserve"> </w:t>
      </w:r>
      <w:r w:rsidRPr="00DD5AFB">
        <w:t xml:space="preserve">The initial imagery from Blender </w:t>
      </w:r>
      <w:r w:rsidR="008E2762">
        <w:t>was</w:t>
      </w:r>
      <w:r w:rsidR="008E2762" w:rsidRPr="00DD5AFB">
        <w:t xml:space="preserve"> </w:t>
      </w:r>
      <w:r w:rsidRPr="00DD5AFB">
        <w:t>rendered using a pinhole camera model.</w:t>
      </w:r>
      <w:r w:rsidR="00C84BFC">
        <w:t xml:space="preserve"> </w:t>
      </w:r>
      <w:r w:rsidRPr="00DD5AFB">
        <w:t xml:space="preserve">The output imagery </w:t>
      </w:r>
      <w:r w:rsidR="008E2762">
        <w:t>was</w:t>
      </w:r>
      <w:r w:rsidR="008E2762" w:rsidRPr="00DD5AFB">
        <w:t xml:space="preserve"> </w:t>
      </w:r>
      <w:r w:rsidRPr="00DD5AFB">
        <w:t>then postprocessed to add nonlinear lens distortion, salt and pepper noise, Gaussian blur, Gaussian Noise, and vignetting.</w:t>
      </w:r>
      <w:r w:rsidR="00C84BFC">
        <w:t xml:space="preserve"> </w:t>
      </w:r>
      <w:r w:rsidRPr="00DD5AFB">
        <w:t xml:space="preserve">The parameters </w:t>
      </w:r>
      <w:r w:rsidR="008E2762">
        <w:t xml:space="preserve">listed </w:t>
      </w:r>
      <w:r w:rsidRPr="00DD5AFB">
        <w:t>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DD5AFB" w:rsidRPr="00C6690E" w14:paraId="2CF43199"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2595" w:type="dxa"/>
            <w:noWrap/>
            <w:hideMark/>
          </w:tcPr>
          <w:p w14:paraId="11C0ACE4" w14:textId="77777777" w:rsidR="00DD5AFB" w:rsidRPr="00C6690E" w:rsidRDefault="00DD5AFB" w:rsidP="00DD5AFB">
            <w:pPr>
              <w:pStyle w:val="MDPI42tablebody"/>
            </w:pPr>
            <w:r w:rsidRPr="00C6690E">
              <w:t>Parameter</w:t>
            </w:r>
          </w:p>
        </w:tc>
        <w:tc>
          <w:tcPr>
            <w:tcW w:w="1240" w:type="dxa"/>
            <w:noWrap/>
            <w:hideMark/>
          </w:tcPr>
          <w:p w14:paraId="27B57355" w14:textId="77777777" w:rsidR="00DD5AFB" w:rsidRPr="00C6690E" w:rsidRDefault="00DD5AFB" w:rsidP="00DD5AFB">
            <w:pPr>
              <w:pStyle w:val="MDPI42tablebody"/>
            </w:pPr>
            <w:r w:rsidRPr="00C6690E">
              <w:t>Value</w:t>
            </w:r>
          </w:p>
        </w:tc>
        <w:tc>
          <w:tcPr>
            <w:tcW w:w="2420" w:type="dxa"/>
            <w:noWrap/>
            <w:hideMark/>
          </w:tcPr>
          <w:p w14:paraId="771648CF" w14:textId="77777777" w:rsidR="00DD5AFB" w:rsidRPr="00C6690E" w:rsidRDefault="00DD5AFB" w:rsidP="00DD5AFB">
            <w:pPr>
              <w:pStyle w:val="MDPI42tablebody"/>
            </w:pPr>
            <w:r w:rsidRPr="00C6690E">
              <w:t>Units</w:t>
            </w:r>
          </w:p>
        </w:tc>
      </w:tr>
      <w:tr w:rsidR="00DD5AFB" w:rsidRPr="00C6690E" w14:paraId="10CD3DA8" w14:textId="77777777" w:rsidTr="00DD5AFB">
        <w:trPr>
          <w:trHeight w:val="300"/>
        </w:trPr>
        <w:tc>
          <w:tcPr>
            <w:tcW w:w="2595" w:type="dxa"/>
            <w:noWrap/>
            <w:hideMark/>
          </w:tcPr>
          <w:p w14:paraId="2F1F92ED" w14:textId="6DEAA6C9" w:rsidR="00DD5AFB" w:rsidRPr="00C6690E" w:rsidRDefault="00DD5AFB" w:rsidP="00DD5AFB">
            <w:pPr>
              <w:pStyle w:val="MDPI42tablebody"/>
            </w:pPr>
            <w:r w:rsidRPr="00C6690E">
              <w:t xml:space="preserve">Distortion </w:t>
            </w:r>
            <w:r w:rsidR="008D34E8">
              <w:rPr>
                <w:i/>
              </w:rPr>
              <w:t>K</w:t>
            </w:r>
            <w:r w:rsidR="008D34E8" w:rsidRPr="00E95C19">
              <w:rPr>
                <w:i/>
                <w:vertAlign w:val="subscript"/>
              </w:rPr>
              <w:t>1</w:t>
            </w:r>
          </w:p>
        </w:tc>
        <w:tc>
          <w:tcPr>
            <w:tcW w:w="1240" w:type="dxa"/>
            <w:noWrap/>
            <w:hideMark/>
          </w:tcPr>
          <w:p w14:paraId="6954477E" w14:textId="77777777" w:rsidR="00DD5AFB" w:rsidRPr="00C6690E" w:rsidRDefault="00DD5AFB" w:rsidP="00DD5AFB">
            <w:pPr>
              <w:pStyle w:val="MDPI42tablebody"/>
            </w:pPr>
            <w:r w:rsidRPr="00C6690E">
              <w:t>-0.06</w:t>
            </w:r>
          </w:p>
        </w:tc>
        <w:tc>
          <w:tcPr>
            <w:tcW w:w="2420" w:type="dxa"/>
            <w:noWrap/>
            <w:hideMark/>
          </w:tcPr>
          <w:p w14:paraId="61478BDB" w14:textId="77777777" w:rsidR="00DD5AFB" w:rsidRPr="00C6690E" w:rsidRDefault="00DD5AFB" w:rsidP="00DD5AFB">
            <w:pPr>
              <w:pStyle w:val="MDPI42tablebody"/>
            </w:pPr>
            <w:r>
              <w:t>pixels</w:t>
            </w:r>
            <w:r w:rsidRPr="00C6690E">
              <w:rPr>
                <w:vertAlign w:val="superscript"/>
              </w:rPr>
              <w:t>2</w:t>
            </w:r>
          </w:p>
        </w:tc>
      </w:tr>
      <w:tr w:rsidR="00DD5AFB" w:rsidRPr="00C6690E" w14:paraId="1B1B2BCE" w14:textId="77777777" w:rsidTr="00DD5AFB">
        <w:trPr>
          <w:trHeight w:val="300"/>
        </w:trPr>
        <w:tc>
          <w:tcPr>
            <w:tcW w:w="2595" w:type="dxa"/>
            <w:noWrap/>
            <w:hideMark/>
          </w:tcPr>
          <w:p w14:paraId="2CC31B7E" w14:textId="0351128C" w:rsidR="00DD5AFB" w:rsidRPr="00C6690E" w:rsidRDefault="00DD5AFB" w:rsidP="00DD5AFB">
            <w:pPr>
              <w:pStyle w:val="MDPI42tablebody"/>
            </w:pPr>
            <w:r w:rsidRPr="00C6690E">
              <w:t xml:space="preserve">Distortion </w:t>
            </w:r>
            <w:r w:rsidR="008D34E8">
              <w:rPr>
                <w:i/>
              </w:rPr>
              <w:t>K</w:t>
            </w:r>
            <w:r w:rsidR="008D34E8" w:rsidRPr="00E95C19">
              <w:rPr>
                <w:i/>
                <w:vertAlign w:val="subscript"/>
              </w:rPr>
              <w:t>2</w:t>
            </w:r>
          </w:p>
        </w:tc>
        <w:tc>
          <w:tcPr>
            <w:tcW w:w="1240" w:type="dxa"/>
            <w:noWrap/>
            <w:hideMark/>
          </w:tcPr>
          <w:p w14:paraId="540272DC" w14:textId="77777777" w:rsidR="00DD5AFB" w:rsidRPr="00C6690E" w:rsidRDefault="00DD5AFB" w:rsidP="00DD5AFB">
            <w:pPr>
              <w:pStyle w:val="MDPI42tablebody"/>
            </w:pPr>
            <w:r w:rsidRPr="00C6690E">
              <w:t>-0.03</w:t>
            </w:r>
          </w:p>
        </w:tc>
        <w:tc>
          <w:tcPr>
            <w:tcW w:w="2420" w:type="dxa"/>
            <w:noWrap/>
            <w:hideMark/>
          </w:tcPr>
          <w:p w14:paraId="7CFD43B3" w14:textId="77777777" w:rsidR="00DD5AFB" w:rsidRPr="00C6690E" w:rsidRDefault="00DD5AFB" w:rsidP="00DD5AFB">
            <w:pPr>
              <w:pStyle w:val="MDPI42tablebody"/>
              <w:rPr>
                <w:vertAlign w:val="superscript"/>
              </w:rPr>
            </w:pPr>
            <w:r>
              <w:t>Pixels</w:t>
            </w:r>
            <w:r>
              <w:rPr>
                <w:vertAlign w:val="superscript"/>
              </w:rPr>
              <w:t>4</w:t>
            </w:r>
          </w:p>
        </w:tc>
      </w:tr>
      <w:tr w:rsidR="00DD5AFB" w:rsidRPr="00C6690E" w14:paraId="2796F05C" w14:textId="77777777" w:rsidTr="00DD5AFB">
        <w:trPr>
          <w:trHeight w:val="300"/>
        </w:trPr>
        <w:tc>
          <w:tcPr>
            <w:tcW w:w="2595" w:type="dxa"/>
            <w:noWrap/>
            <w:hideMark/>
          </w:tcPr>
          <w:p w14:paraId="7C6C4863" w14:textId="6047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3</w:t>
            </w:r>
          </w:p>
        </w:tc>
        <w:tc>
          <w:tcPr>
            <w:tcW w:w="1240" w:type="dxa"/>
            <w:noWrap/>
            <w:hideMark/>
          </w:tcPr>
          <w:p w14:paraId="6121F3E6" w14:textId="77777777" w:rsidR="00DD5AFB" w:rsidRPr="00C6690E" w:rsidRDefault="00DD5AFB" w:rsidP="00DD5AFB">
            <w:pPr>
              <w:pStyle w:val="MDPI42tablebody"/>
            </w:pPr>
            <w:r w:rsidRPr="00C6690E">
              <w:t>-0.002</w:t>
            </w:r>
          </w:p>
        </w:tc>
        <w:tc>
          <w:tcPr>
            <w:tcW w:w="2420" w:type="dxa"/>
            <w:noWrap/>
            <w:hideMark/>
          </w:tcPr>
          <w:p w14:paraId="6E96BB28" w14:textId="77777777" w:rsidR="00DD5AFB" w:rsidRPr="00C6690E" w:rsidRDefault="00DD5AFB" w:rsidP="00DD5AFB">
            <w:pPr>
              <w:pStyle w:val="MDPI42tablebody"/>
              <w:rPr>
                <w:vertAlign w:val="superscript"/>
              </w:rPr>
            </w:pPr>
            <w:r>
              <w:t>Pixels</w:t>
            </w:r>
            <w:r>
              <w:rPr>
                <w:vertAlign w:val="superscript"/>
              </w:rPr>
              <w:t>6</w:t>
            </w:r>
          </w:p>
        </w:tc>
      </w:tr>
      <w:tr w:rsidR="00DD5AFB" w:rsidRPr="00C6690E" w14:paraId="50491B94" w14:textId="77777777" w:rsidTr="00DD5AFB">
        <w:trPr>
          <w:trHeight w:val="300"/>
        </w:trPr>
        <w:tc>
          <w:tcPr>
            <w:tcW w:w="2595" w:type="dxa"/>
            <w:noWrap/>
            <w:hideMark/>
          </w:tcPr>
          <w:p w14:paraId="648FB297" w14:textId="4288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4</w:t>
            </w:r>
          </w:p>
        </w:tc>
        <w:tc>
          <w:tcPr>
            <w:tcW w:w="1240" w:type="dxa"/>
            <w:noWrap/>
            <w:hideMark/>
          </w:tcPr>
          <w:p w14:paraId="77C33B65" w14:textId="77777777" w:rsidR="00DD5AFB" w:rsidRPr="00C6690E" w:rsidRDefault="00DD5AFB" w:rsidP="00DD5AFB">
            <w:pPr>
              <w:pStyle w:val="MDPI42tablebody"/>
            </w:pPr>
            <w:r w:rsidRPr="00C6690E">
              <w:t>0</w:t>
            </w:r>
          </w:p>
        </w:tc>
        <w:tc>
          <w:tcPr>
            <w:tcW w:w="2420" w:type="dxa"/>
            <w:noWrap/>
            <w:hideMark/>
          </w:tcPr>
          <w:p w14:paraId="17CA8B27" w14:textId="77777777" w:rsidR="00DD5AFB" w:rsidRPr="00C6690E" w:rsidRDefault="00DD5AFB" w:rsidP="00DD5AFB">
            <w:pPr>
              <w:pStyle w:val="MDPI42tablebody"/>
              <w:rPr>
                <w:vertAlign w:val="superscript"/>
              </w:rPr>
            </w:pPr>
            <w:r>
              <w:t>Pixels</w:t>
            </w:r>
            <w:r>
              <w:rPr>
                <w:vertAlign w:val="superscript"/>
              </w:rPr>
              <w:t>8</w:t>
            </w:r>
          </w:p>
        </w:tc>
      </w:tr>
      <w:tr w:rsidR="00DD5AFB" w:rsidRPr="00C6690E" w14:paraId="085C83CD" w14:textId="77777777" w:rsidTr="00DD5AFB">
        <w:trPr>
          <w:trHeight w:val="300"/>
        </w:trPr>
        <w:tc>
          <w:tcPr>
            <w:tcW w:w="2595" w:type="dxa"/>
            <w:noWrap/>
            <w:hideMark/>
          </w:tcPr>
          <w:p w14:paraId="1FB3D063" w14:textId="34A3D59F" w:rsidR="00DD5AFB" w:rsidRPr="00C6690E" w:rsidRDefault="00DD5AFB" w:rsidP="00DD5AFB">
            <w:pPr>
              <w:pStyle w:val="MDPI42tablebody"/>
            </w:pPr>
            <w:r w:rsidRPr="00C6690E">
              <w:lastRenderedPageBreak/>
              <w:t xml:space="preserve">Distortion </w:t>
            </w:r>
            <w:r w:rsidR="008D34E8">
              <w:rPr>
                <w:i/>
              </w:rPr>
              <w:t>P</w:t>
            </w:r>
            <w:r w:rsidR="008D34E8" w:rsidRPr="00E95C19">
              <w:rPr>
                <w:i/>
                <w:vertAlign w:val="subscript"/>
              </w:rPr>
              <w:t>1</w:t>
            </w:r>
          </w:p>
        </w:tc>
        <w:tc>
          <w:tcPr>
            <w:tcW w:w="1240" w:type="dxa"/>
            <w:noWrap/>
            <w:hideMark/>
          </w:tcPr>
          <w:p w14:paraId="504E34B7" w14:textId="77777777" w:rsidR="00DD5AFB" w:rsidRPr="00C6690E" w:rsidRDefault="00DD5AFB" w:rsidP="00DD5AFB">
            <w:pPr>
              <w:pStyle w:val="MDPI42tablebody"/>
            </w:pPr>
            <w:r w:rsidRPr="00C6690E">
              <w:t>-0.001</w:t>
            </w:r>
          </w:p>
        </w:tc>
        <w:tc>
          <w:tcPr>
            <w:tcW w:w="2420" w:type="dxa"/>
            <w:noWrap/>
            <w:hideMark/>
          </w:tcPr>
          <w:p w14:paraId="634926A5"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3D558C81" w14:textId="77777777" w:rsidTr="00DD5AFB">
        <w:trPr>
          <w:trHeight w:val="300"/>
        </w:trPr>
        <w:tc>
          <w:tcPr>
            <w:tcW w:w="2595" w:type="dxa"/>
            <w:noWrap/>
            <w:hideMark/>
          </w:tcPr>
          <w:p w14:paraId="60390C9D" w14:textId="2BEF07F3" w:rsidR="00DD5AFB" w:rsidRPr="00C6690E" w:rsidRDefault="00DD5AFB" w:rsidP="00DD5AFB">
            <w:pPr>
              <w:pStyle w:val="MDPI42tablebody"/>
            </w:pPr>
            <w:r w:rsidRPr="00C6690E">
              <w:t xml:space="preserve">Distortion </w:t>
            </w:r>
            <w:r w:rsidR="008D34E8">
              <w:rPr>
                <w:i/>
              </w:rPr>
              <w:t>P</w:t>
            </w:r>
            <w:r w:rsidR="008D34E8" w:rsidRPr="00E95C19">
              <w:rPr>
                <w:i/>
                <w:vertAlign w:val="subscript"/>
              </w:rPr>
              <w:t>2</w:t>
            </w:r>
          </w:p>
        </w:tc>
        <w:tc>
          <w:tcPr>
            <w:tcW w:w="1240" w:type="dxa"/>
            <w:noWrap/>
            <w:hideMark/>
          </w:tcPr>
          <w:p w14:paraId="07A5C545" w14:textId="77777777" w:rsidR="00DD5AFB" w:rsidRPr="00C6690E" w:rsidRDefault="00DD5AFB" w:rsidP="00DD5AFB">
            <w:pPr>
              <w:pStyle w:val="MDPI42tablebody"/>
            </w:pPr>
            <w:r w:rsidRPr="00C6690E">
              <w:t>-0.001</w:t>
            </w:r>
          </w:p>
        </w:tc>
        <w:tc>
          <w:tcPr>
            <w:tcW w:w="2420" w:type="dxa"/>
            <w:noWrap/>
            <w:hideMark/>
          </w:tcPr>
          <w:p w14:paraId="7D8DA08F"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1138DBA1" w14:textId="77777777" w:rsidTr="00DD5AFB">
        <w:trPr>
          <w:trHeight w:val="300"/>
        </w:trPr>
        <w:tc>
          <w:tcPr>
            <w:tcW w:w="2595" w:type="dxa"/>
            <w:noWrap/>
            <w:hideMark/>
          </w:tcPr>
          <w:p w14:paraId="15FC02C3"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1</w:t>
            </w:r>
          </w:p>
        </w:tc>
        <w:tc>
          <w:tcPr>
            <w:tcW w:w="1240" w:type="dxa"/>
            <w:noWrap/>
            <w:hideMark/>
          </w:tcPr>
          <w:p w14:paraId="0002BAC6" w14:textId="77777777" w:rsidR="00DD5AFB" w:rsidRPr="00C6690E" w:rsidRDefault="00DD5AFB" w:rsidP="00DD5AFB">
            <w:pPr>
              <w:pStyle w:val="MDPI42tablebody"/>
            </w:pPr>
            <w:r w:rsidRPr="00C6690E">
              <w:t>10</w:t>
            </w:r>
          </w:p>
        </w:tc>
        <w:tc>
          <w:tcPr>
            <w:tcW w:w="2420" w:type="dxa"/>
            <w:noWrap/>
            <w:hideMark/>
          </w:tcPr>
          <w:p w14:paraId="03C3FFCC" w14:textId="77777777" w:rsidR="00DD5AFB" w:rsidRPr="00C6690E" w:rsidRDefault="00DD5AFB" w:rsidP="00DD5AFB">
            <w:pPr>
              <w:pStyle w:val="MDPI42tablebody"/>
            </w:pPr>
            <w:r w:rsidRPr="00C6690E">
              <w:t>pixels</w:t>
            </w:r>
          </w:p>
        </w:tc>
      </w:tr>
      <w:tr w:rsidR="00DD5AFB" w:rsidRPr="00C6690E" w14:paraId="6B8D8A85" w14:textId="77777777" w:rsidTr="00DD5AFB">
        <w:trPr>
          <w:trHeight w:val="300"/>
        </w:trPr>
        <w:tc>
          <w:tcPr>
            <w:tcW w:w="2595" w:type="dxa"/>
            <w:noWrap/>
            <w:hideMark/>
          </w:tcPr>
          <w:p w14:paraId="4D4E585F"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2</w:t>
            </w:r>
          </w:p>
        </w:tc>
        <w:tc>
          <w:tcPr>
            <w:tcW w:w="1240" w:type="dxa"/>
            <w:noWrap/>
            <w:hideMark/>
          </w:tcPr>
          <w:p w14:paraId="51A10DAD" w14:textId="77777777" w:rsidR="00DD5AFB" w:rsidRPr="00C6690E" w:rsidRDefault="00DD5AFB" w:rsidP="00DD5AFB">
            <w:pPr>
              <w:pStyle w:val="MDPI42tablebody"/>
            </w:pPr>
            <w:r w:rsidRPr="00C6690E">
              <w:t>0.2</w:t>
            </w:r>
          </w:p>
        </w:tc>
        <w:tc>
          <w:tcPr>
            <w:tcW w:w="2420" w:type="dxa"/>
            <w:noWrap/>
            <w:hideMark/>
          </w:tcPr>
          <w:p w14:paraId="2A968588" w14:textId="77777777" w:rsidR="00DD5AFB" w:rsidRPr="00C6690E" w:rsidRDefault="00DD5AFB" w:rsidP="00DD5AFB">
            <w:pPr>
              <w:pStyle w:val="MDPI42tablebody"/>
            </w:pPr>
            <w:r w:rsidRPr="00C6690E">
              <w:t>unitless</w:t>
            </w:r>
          </w:p>
        </w:tc>
      </w:tr>
      <w:tr w:rsidR="00DD5AFB" w:rsidRPr="00C6690E" w14:paraId="47843789" w14:textId="77777777" w:rsidTr="00DD5AFB">
        <w:trPr>
          <w:trHeight w:val="300"/>
        </w:trPr>
        <w:tc>
          <w:tcPr>
            <w:tcW w:w="2595" w:type="dxa"/>
            <w:noWrap/>
            <w:hideMark/>
          </w:tcPr>
          <w:p w14:paraId="30080189"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3</w:t>
            </w:r>
          </w:p>
        </w:tc>
        <w:tc>
          <w:tcPr>
            <w:tcW w:w="1240" w:type="dxa"/>
            <w:noWrap/>
            <w:hideMark/>
          </w:tcPr>
          <w:p w14:paraId="3E2FA9EE" w14:textId="77777777" w:rsidR="00DD5AFB" w:rsidRPr="00C6690E" w:rsidRDefault="00DD5AFB" w:rsidP="00DD5AFB">
            <w:pPr>
              <w:pStyle w:val="MDPI42tablebody"/>
            </w:pPr>
            <w:r w:rsidRPr="00C6690E">
              <w:t>0</w:t>
            </w:r>
          </w:p>
        </w:tc>
        <w:tc>
          <w:tcPr>
            <w:tcW w:w="2420" w:type="dxa"/>
            <w:noWrap/>
            <w:hideMark/>
          </w:tcPr>
          <w:p w14:paraId="4596DC0A" w14:textId="77777777" w:rsidR="00DD5AFB" w:rsidRPr="00C6690E" w:rsidRDefault="00DD5AFB" w:rsidP="00DD5AFB">
            <w:pPr>
              <w:pStyle w:val="MDPI42tablebody"/>
              <w:rPr>
                <w:vertAlign w:val="superscript"/>
              </w:rPr>
            </w:pPr>
            <w:r>
              <w:t>Pixels</w:t>
            </w:r>
            <w:r>
              <w:rPr>
                <w:vertAlign w:val="superscript"/>
              </w:rPr>
              <w:t>-1</w:t>
            </w:r>
          </w:p>
        </w:tc>
      </w:tr>
      <w:tr w:rsidR="00DD5AFB" w:rsidRPr="00C6690E" w14:paraId="2E083ADA" w14:textId="77777777" w:rsidTr="00DD5AFB">
        <w:trPr>
          <w:trHeight w:val="300"/>
        </w:trPr>
        <w:tc>
          <w:tcPr>
            <w:tcW w:w="2595" w:type="dxa"/>
            <w:noWrap/>
            <w:hideMark/>
          </w:tcPr>
          <w:p w14:paraId="36535CAF" w14:textId="77777777" w:rsidR="00DD5AFB" w:rsidRPr="00C6690E" w:rsidRDefault="00DD5AFB" w:rsidP="00DD5AFB">
            <w:pPr>
              <w:pStyle w:val="MDPI42tablebody"/>
            </w:pPr>
            <w:r w:rsidRPr="00C6690E">
              <w:t>Salt Noise Probability</w:t>
            </w:r>
          </w:p>
        </w:tc>
        <w:tc>
          <w:tcPr>
            <w:tcW w:w="1240" w:type="dxa"/>
            <w:noWrap/>
            <w:hideMark/>
          </w:tcPr>
          <w:p w14:paraId="37177E37" w14:textId="77777777" w:rsidR="00DD5AFB" w:rsidRPr="00C6690E" w:rsidRDefault="00DD5AFB" w:rsidP="00DD5AFB">
            <w:pPr>
              <w:pStyle w:val="MDPI42tablebody"/>
            </w:pPr>
            <w:r w:rsidRPr="00C6690E">
              <w:t>0.01</w:t>
            </w:r>
          </w:p>
        </w:tc>
        <w:tc>
          <w:tcPr>
            <w:tcW w:w="2420" w:type="dxa"/>
            <w:noWrap/>
            <w:hideMark/>
          </w:tcPr>
          <w:p w14:paraId="1B51D940" w14:textId="77777777" w:rsidR="00DD5AFB" w:rsidRPr="00C6690E" w:rsidRDefault="00DD5AFB" w:rsidP="00DD5AFB">
            <w:pPr>
              <w:pStyle w:val="MDPI42tablebody"/>
            </w:pPr>
            <w:r w:rsidRPr="00C6690E">
              <w:t>% Chance of Occurrence</w:t>
            </w:r>
          </w:p>
        </w:tc>
      </w:tr>
      <w:tr w:rsidR="00DD5AFB" w:rsidRPr="00C6690E" w14:paraId="1D6A9721" w14:textId="77777777" w:rsidTr="00DD5AFB">
        <w:trPr>
          <w:trHeight w:val="300"/>
        </w:trPr>
        <w:tc>
          <w:tcPr>
            <w:tcW w:w="2595" w:type="dxa"/>
            <w:noWrap/>
            <w:hideMark/>
          </w:tcPr>
          <w:p w14:paraId="0CC6856E" w14:textId="77777777" w:rsidR="00DD5AFB" w:rsidRPr="00C6690E" w:rsidRDefault="00DD5AFB" w:rsidP="00DD5AFB">
            <w:pPr>
              <w:pStyle w:val="MDPI42tablebody"/>
            </w:pPr>
            <w:r w:rsidRPr="00C6690E">
              <w:t>Pepper Noise Probability</w:t>
            </w:r>
          </w:p>
        </w:tc>
        <w:tc>
          <w:tcPr>
            <w:tcW w:w="1240" w:type="dxa"/>
            <w:noWrap/>
            <w:hideMark/>
          </w:tcPr>
          <w:p w14:paraId="36F98455" w14:textId="77777777" w:rsidR="00DD5AFB" w:rsidRPr="00C6690E" w:rsidRDefault="00DD5AFB" w:rsidP="00DD5AFB">
            <w:pPr>
              <w:pStyle w:val="MDPI42tablebody"/>
            </w:pPr>
            <w:r w:rsidRPr="00C6690E">
              <w:t>0.01</w:t>
            </w:r>
          </w:p>
        </w:tc>
        <w:tc>
          <w:tcPr>
            <w:tcW w:w="2420" w:type="dxa"/>
            <w:noWrap/>
            <w:hideMark/>
          </w:tcPr>
          <w:p w14:paraId="1D5693A3" w14:textId="77777777" w:rsidR="00DD5AFB" w:rsidRPr="00C6690E" w:rsidRDefault="00DD5AFB" w:rsidP="00DD5AFB">
            <w:pPr>
              <w:pStyle w:val="MDPI42tablebody"/>
            </w:pPr>
            <w:r w:rsidRPr="00C6690E">
              <w:t>% Chance of Occurrence</w:t>
            </w:r>
          </w:p>
        </w:tc>
      </w:tr>
      <w:tr w:rsidR="00DD5AFB" w:rsidRPr="00C6690E" w14:paraId="3CF29B37" w14:textId="77777777" w:rsidTr="00DD5AFB">
        <w:trPr>
          <w:trHeight w:val="300"/>
        </w:trPr>
        <w:tc>
          <w:tcPr>
            <w:tcW w:w="2595" w:type="dxa"/>
            <w:noWrap/>
            <w:hideMark/>
          </w:tcPr>
          <w:p w14:paraId="1D348855" w14:textId="77777777" w:rsidR="00DD5AFB" w:rsidRPr="00C6690E" w:rsidRDefault="00DD5AFB" w:rsidP="00DD5AFB">
            <w:pPr>
              <w:pStyle w:val="MDPI42tablebody"/>
            </w:pPr>
            <w:r w:rsidRPr="00C6690E">
              <w:t>Gaussian Noise Mean</w:t>
            </w:r>
          </w:p>
        </w:tc>
        <w:tc>
          <w:tcPr>
            <w:tcW w:w="1240" w:type="dxa"/>
            <w:noWrap/>
            <w:hideMark/>
          </w:tcPr>
          <w:p w14:paraId="035EF954" w14:textId="77777777" w:rsidR="00DD5AFB" w:rsidRPr="00C6690E" w:rsidRDefault="00DD5AFB" w:rsidP="00DD5AFB">
            <w:pPr>
              <w:pStyle w:val="MDPI42tablebody"/>
            </w:pPr>
            <w:r w:rsidRPr="00C6690E">
              <w:t>0</w:t>
            </w:r>
          </w:p>
        </w:tc>
        <w:tc>
          <w:tcPr>
            <w:tcW w:w="2420" w:type="dxa"/>
            <w:noWrap/>
            <w:hideMark/>
          </w:tcPr>
          <w:p w14:paraId="6D8FB3D3" w14:textId="77777777" w:rsidR="00DD5AFB" w:rsidRPr="00C6690E" w:rsidRDefault="00DD5AFB" w:rsidP="00DD5AFB">
            <w:pPr>
              <w:pStyle w:val="MDPI42tablebody"/>
            </w:pPr>
            <w:r>
              <w:t>Digital Number</w:t>
            </w:r>
          </w:p>
        </w:tc>
      </w:tr>
      <w:tr w:rsidR="00DD5AFB" w:rsidRPr="00C6690E" w14:paraId="0A1DAD4D" w14:textId="77777777" w:rsidTr="00DD5AFB">
        <w:trPr>
          <w:trHeight w:val="300"/>
        </w:trPr>
        <w:tc>
          <w:tcPr>
            <w:tcW w:w="2595" w:type="dxa"/>
            <w:noWrap/>
            <w:hideMark/>
          </w:tcPr>
          <w:p w14:paraId="423966AB" w14:textId="77777777" w:rsidR="00DD5AFB" w:rsidRPr="00C6690E" w:rsidRDefault="00DD5AFB" w:rsidP="00DD5AFB">
            <w:pPr>
              <w:pStyle w:val="MDPI42tablebody"/>
            </w:pPr>
            <w:r w:rsidRPr="00C6690E">
              <w:t>Gaussian Noise Variance</w:t>
            </w:r>
          </w:p>
        </w:tc>
        <w:tc>
          <w:tcPr>
            <w:tcW w:w="1240" w:type="dxa"/>
            <w:noWrap/>
            <w:hideMark/>
          </w:tcPr>
          <w:p w14:paraId="2F249839" w14:textId="77777777" w:rsidR="00DD5AFB" w:rsidRPr="00C6690E" w:rsidRDefault="00DD5AFB" w:rsidP="00DD5AFB">
            <w:pPr>
              <w:pStyle w:val="MDPI42tablebody"/>
            </w:pPr>
            <w:r w:rsidRPr="00C6690E">
              <w:t>0.02</w:t>
            </w:r>
          </w:p>
        </w:tc>
        <w:tc>
          <w:tcPr>
            <w:tcW w:w="2420" w:type="dxa"/>
            <w:noWrap/>
            <w:hideMark/>
          </w:tcPr>
          <w:p w14:paraId="29F07DFA" w14:textId="77777777" w:rsidR="00DD5AFB" w:rsidRPr="00C6690E" w:rsidRDefault="00DD5AFB" w:rsidP="00DD5AFB">
            <w:pPr>
              <w:pStyle w:val="MDPI42tablebody"/>
            </w:pPr>
            <w:r>
              <w:t>Digital Number</w:t>
            </w:r>
          </w:p>
        </w:tc>
      </w:tr>
      <w:tr w:rsidR="00DD5AFB" w:rsidRPr="00C6690E" w14:paraId="744110DC" w14:textId="77777777" w:rsidTr="00DD5AFB">
        <w:trPr>
          <w:trHeight w:val="300"/>
        </w:trPr>
        <w:tc>
          <w:tcPr>
            <w:tcW w:w="2595" w:type="dxa"/>
            <w:noWrap/>
            <w:hideMark/>
          </w:tcPr>
          <w:p w14:paraId="2F8E0F68" w14:textId="77777777" w:rsidR="00DD5AFB" w:rsidRPr="00C6690E" w:rsidRDefault="00DD5AFB" w:rsidP="00DD5AFB">
            <w:pPr>
              <w:pStyle w:val="MDPI42tablebody"/>
            </w:pPr>
            <w:r w:rsidRPr="00C6690E">
              <w:t>Gaussian Blur Sigma</w:t>
            </w:r>
          </w:p>
        </w:tc>
        <w:tc>
          <w:tcPr>
            <w:tcW w:w="1240" w:type="dxa"/>
            <w:noWrap/>
            <w:hideMark/>
          </w:tcPr>
          <w:p w14:paraId="77F1D79A" w14:textId="77777777" w:rsidR="00DD5AFB" w:rsidRPr="00C6690E" w:rsidRDefault="00DD5AFB" w:rsidP="00DD5AFB">
            <w:pPr>
              <w:pStyle w:val="MDPI42tablebody"/>
            </w:pPr>
            <w:r w:rsidRPr="00C6690E">
              <w:t>1</w:t>
            </w:r>
          </w:p>
        </w:tc>
        <w:tc>
          <w:tcPr>
            <w:tcW w:w="2420" w:type="dxa"/>
            <w:noWrap/>
            <w:hideMark/>
          </w:tcPr>
          <w:p w14:paraId="13E93273" w14:textId="77777777" w:rsidR="00DD5AFB" w:rsidRPr="00C6690E" w:rsidRDefault="00DD5AFB" w:rsidP="00DD5AFB">
            <w:pPr>
              <w:pStyle w:val="MDPI42tablebody"/>
            </w:pPr>
            <w:r w:rsidRPr="00C6690E">
              <w:t>pixels</w:t>
            </w:r>
          </w:p>
        </w:tc>
      </w:tr>
    </w:tbl>
    <w:p w14:paraId="5247135F" w14:textId="77777777" w:rsidR="00C84BFC" w:rsidRPr="0029579A" w:rsidRDefault="00C84BFC" w:rsidP="00DD5AFB">
      <w:pPr>
        <w:ind w:firstLine="2790"/>
        <w:jc w:val="center"/>
        <w:rPr>
          <w:rFonts w:eastAsiaTheme="minorEastAsia"/>
        </w:rPr>
      </w:pPr>
    </w:p>
    <w:p w14:paraId="7F30B2C4" w14:textId="77777777" w:rsidR="00DD5AFB" w:rsidRDefault="00DD5AFB" w:rsidP="00DD5AFB">
      <w:pPr>
        <w:ind w:firstLine="2790"/>
        <w:jc w:val="center"/>
        <w:rPr>
          <w:rFonts w:eastAsiaTheme="minorEastAsia"/>
        </w:rPr>
      </w:pPr>
      <m:oMath>
        <m:r>
          <w:rPr>
            <w:rFonts w:ascii="Cambria Math" w:hAnsi="Cambria Math"/>
          </w:rPr>
          <m:t>r=</m:t>
        </m:r>
        <m:rad>
          <m:radPr>
            <m:degHide m:val="1"/>
            <m:ctrlPr>
              <w:rPr>
                <w:rFonts w:ascii="Cambria Math" w:hAnsi="Cambria Math"/>
                <w:i/>
              </w:rPr>
            </m:ctrlPr>
          </m:radPr>
          <m:deg/>
          <m:e>
            <m:d>
              <m:dPr>
                <m:ctrlPr>
                  <w:rPr>
                    <w:rFonts w:ascii="Cambria Math" w:hAnsi="Cambria Math"/>
                    <w:i/>
                  </w:rPr>
                </m:ctrlPr>
              </m:dPr>
              <m:e>
                <m:r>
                  <w:rPr>
                    <w:rFonts w:ascii="Cambria Math" w:hAnsi="Cambria Math"/>
                  </w:rPr>
                  <m:t>x-cx</m:t>
                </m:r>
              </m:e>
            </m:d>
            <m:r>
              <w:rPr>
                <w:rFonts w:ascii="Cambria Math" w:hAnsi="Cambria Math"/>
              </w:rPr>
              <m:t>+</m:t>
            </m:r>
            <m:d>
              <m:dPr>
                <m:ctrlPr>
                  <w:rPr>
                    <w:rFonts w:ascii="Cambria Math" w:hAnsi="Cambria Math"/>
                    <w:i/>
                  </w:rPr>
                </m:ctrlPr>
              </m:dPr>
              <m:e>
                <m:r>
                  <w:rPr>
                    <w:rFonts w:ascii="Cambria Math" w:hAnsi="Cambria Math"/>
                  </w:rPr>
                  <m:t>y-cy</m:t>
                </m:r>
              </m:e>
            </m:d>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14:paraId="0A470A4F" w14:textId="77777777" w:rsidR="00DD5AFB" w:rsidRDefault="0056327E" w:rsidP="00DD5AFB">
      <w:pPr>
        <w:jc w:val="cente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2</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(2)</w:t>
      </w:r>
    </w:p>
    <w:p w14:paraId="62632AF9" w14:textId="77777777" w:rsidR="00DD5AFB" w:rsidRDefault="0056327E" w:rsidP="00DD5AFB">
      <w:pPr>
        <w:jc w:val="cente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1</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(3)</w:t>
      </w:r>
    </w:p>
    <w:p w14:paraId="11748E18" w14:textId="77777777" w:rsidR="00DD5AFB" w:rsidRDefault="0056327E" w:rsidP="00DD5AFB">
      <w:pPr>
        <w:ind w:firstLine="270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raw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t>(4)</w:t>
      </w:r>
    </w:p>
    <w:p w14:paraId="3F7BD6F5" w14:textId="1ADAABD0" w:rsidR="009E6536" w:rsidRDefault="008E2762" w:rsidP="009E6536">
      <w:pPr>
        <w:pStyle w:val="MDPI21heading1"/>
        <w:rPr>
          <w:b w:val="0"/>
        </w:rPr>
      </w:pPr>
      <w:r>
        <w:rPr>
          <w:b w:val="0"/>
        </w:rPr>
        <w:t>w</w:t>
      </w:r>
      <w:r w:rsidRPr="009E6536">
        <w:rPr>
          <w:b w:val="0"/>
        </w:rPr>
        <w:t xml:space="preserve">here </w:t>
      </w:r>
      <w:r w:rsidR="009E6536" w:rsidRPr="009E6536">
        <w:rPr>
          <w:b w:val="0"/>
        </w:rPr>
        <w:t>(</w:t>
      </w:r>
      <w:r w:rsidR="009E6536" w:rsidRPr="009736EA">
        <w:rPr>
          <w:b w:val="0"/>
          <w:i/>
        </w:rPr>
        <w:t>cx,cy</w:t>
      </w:r>
      <w:r w:rsidR="009E6536" w:rsidRPr="009E6536">
        <w:rPr>
          <w:b w:val="0"/>
        </w:rPr>
        <w:t>) represents the principal point in pixels, and (</w:t>
      </w:r>
      <w:r w:rsidR="009E6536" w:rsidRPr="009736EA">
        <w:rPr>
          <w:b w:val="0"/>
          <w:i/>
        </w:rPr>
        <w:t>x,y</w:t>
      </w:r>
      <w:r w:rsidR="009E6536" w:rsidRPr="009E6536">
        <w:rPr>
          <w:b w:val="0"/>
        </w:rPr>
        <w:t>) represents the undistorted pixel coordinate, and (</w:t>
      </w:r>
      <w:r w:rsidR="009E6536" w:rsidRPr="009736EA">
        <w:rPr>
          <w:b w:val="0"/>
          <w:i/>
        </w:rPr>
        <w:t>x’,y’</w:t>
      </w:r>
      <w:r w:rsidR="009E6536" w:rsidRPr="009E6536">
        <w:rPr>
          <w:b w:val="0"/>
        </w:rPr>
        <w:t>) represents the distorted pixel coordinate as defined from the Brown distortion equations.</w:t>
      </w:r>
      <w:r w:rsidR="00C84BFC">
        <w:rPr>
          <w:b w:val="0"/>
        </w:rPr>
        <w:t xml:space="preserve"> </w:t>
      </w:r>
      <w:r w:rsidR="008D34E8" w:rsidRPr="008D34E8">
        <w:rPr>
          <w:b w:val="0"/>
          <w:i/>
        </w:rPr>
        <w:t>K</w:t>
      </w:r>
      <w:r w:rsidR="008D34E8" w:rsidRPr="00E95C19">
        <w:rPr>
          <w:b w:val="0"/>
          <w:i/>
          <w:vertAlign w:val="subscript"/>
        </w:rPr>
        <w:t>1</w:t>
      </w:r>
      <w:r w:rsidR="009E6536" w:rsidRPr="009736EA">
        <w:rPr>
          <w:b w:val="0"/>
          <w:i/>
        </w:rPr>
        <w:t xml:space="preserve">, </w:t>
      </w:r>
      <w:r w:rsidR="008D34E8">
        <w:rPr>
          <w:b w:val="0"/>
          <w:i/>
        </w:rPr>
        <w:t>K</w:t>
      </w:r>
      <w:r w:rsidR="008D34E8" w:rsidRPr="00E95C19">
        <w:rPr>
          <w:b w:val="0"/>
          <w:i/>
          <w:vertAlign w:val="subscript"/>
        </w:rPr>
        <w:t>2</w:t>
      </w:r>
      <w:r w:rsidR="009E6536" w:rsidRPr="009736EA">
        <w:rPr>
          <w:b w:val="0"/>
          <w:i/>
        </w:rPr>
        <w:t xml:space="preserve">, </w:t>
      </w:r>
      <w:r w:rsidR="008D34E8">
        <w:rPr>
          <w:b w:val="0"/>
          <w:i/>
        </w:rPr>
        <w:t>K</w:t>
      </w:r>
      <w:r w:rsidR="008D34E8" w:rsidRPr="00E95C19">
        <w:rPr>
          <w:b w:val="0"/>
          <w:i/>
          <w:vertAlign w:val="subscript"/>
        </w:rPr>
        <w:t>3</w:t>
      </w:r>
      <w:r w:rsidR="009E6536" w:rsidRPr="009736EA">
        <w:rPr>
          <w:b w:val="0"/>
          <w:i/>
        </w:rPr>
        <w:t xml:space="preserve">, </w:t>
      </w:r>
      <w:r w:rsidR="008D34E8">
        <w:rPr>
          <w:b w:val="0"/>
          <w:i/>
        </w:rPr>
        <w:t>K</w:t>
      </w:r>
      <w:r w:rsidR="008D34E8" w:rsidRPr="00E95C19">
        <w:rPr>
          <w:b w:val="0"/>
          <w:i/>
          <w:vertAlign w:val="subscript"/>
        </w:rPr>
        <w:t>4</w:t>
      </w:r>
      <w:r w:rsidR="009E6536" w:rsidRPr="009736EA">
        <w:rPr>
          <w:b w:val="0"/>
          <w:i/>
        </w:rPr>
        <w:t xml:space="preserve">, </w:t>
      </w:r>
      <w:r w:rsidR="008D34E8">
        <w:rPr>
          <w:b w:val="0"/>
          <w:i/>
        </w:rPr>
        <w:t>P</w:t>
      </w:r>
      <w:r w:rsidR="008D34E8" w:rsidRPr="00E95C19">
        <w:rPr>
          <w:b w:val="0"/>
          <w:i/>
          <w:vertAlign w:val="subscript"/>
        </w:rPr>
        <w:t>1</w:t>
      </w:r>
      <w:r w:rsidR="009E6536" w:rsidRPr="009736EA">
        <w:rPr>
          <w:b w:val="0"/>
          <w:i/>
        </w:rPr>
        <w:t xml:space="preserve">, </w:t>
      </w:r>
      <w:r w:rsidR="009E6536" w:rsidRPr="006D5A38">
        <w:rPr>
          <w:b w:val="0"/>
        </w:rPr>
        <w:t>and</w:t>
      </w:r>
      <w:r w:rsidR="009E6536" w:rsidRPr="009736EA">
        <w:rPr>
          <w:b w:val="0"/>
          <w:i/>
        </w:rPr>
        <w:t xml:space="preserve"> </w:t>
      </w:r>
      <w:r w:rsidR="008D34E8">
        <w:rPr>
          <w:b w:val="0"/>
          <w:i/>
        </w:rPr>
        <w:t>P</w:t>
      </w:r>
      <w:r w:rsidR="008D34E8" w:rsidRPr="00E95C19">
        <w:rPr>
          <w:b w:val="0"/>
          <w:i/>
          <w:vertAlign w:val="subscript"/>
        </w:rPr>
        <w:t>2</w:t>
      </w:r>
      <w:r w:rsidR="008D34E8" w:rsidRPr="009E6536">
        <w:rPr>
          <w:b w:val="0"/>
        </w:rPr>
        <w:t xml:space="preserve"> </w:t>
      </w:r>
      <w:r w:rsidR="009E6536" w:rsidRPr="009E6536">
        <w:rPr>
          <w:b w:val="0"/>
        </w:rPr>
        <w:t xml:space="preserve">represent the radial and tangential distortion coefficients, and f represents the focal length. </w:t>
      </w:r>
      <w:r w:rsidR="009E6536" w:rsidRPr="009736EA">
        <w:rPr>
          <w:b w:val="0"/>
          <w:i/>
        </w:rPr>
        <w:t>I</w:t>
      </w:r>
      <w:r w:rsidR="009E6536" w:rsidRPr="00C57440">
        <w:rPr>
          <w:b w:val="0"/>
          <w:i/>
          <w:vertAlign w:val="subscript"/>
        </w:rPr>
        <w:t>raw</w:t>
      </w:r>
      <w:r w:rsidR="009E6536" w:rsidRPr="009E6536">
        <w:rPr>
          <w:b w:val="0"/>
        </w:rPr>
        <w:t xml:space="preserve"> represents the original pixel digital number, and </w:t>
      </w:r>
      <w:r w:rsidR="009E6536" w:rsidRPr="009736EA">
        <w:rPr>
          <w:b w:val="0"/>
          <w:i/>
        </w:rPr>
        <w:t>I</w:t>
      </w:r>
      <w:r w:rsidR="009E6536" w:rsidRPr="00C57440">
        <w:rPr>
          <w:b w:val="0"/>
          <w:i/>
          <w:vertAlign w:val="subscript"/>
        </w:rPr>
        <w:t>corr</w:t>
      </w:r>
      <w:r w:rsidR="009E6536" w:rsidRPr="009E6536">
        <w:rPr>
          <w:b w:val="0"/>
        </w:rPr>
        <w:t xml:space="preserve"> represents the corrected pixel digital number after vignetting is applied.</w:t>
      </w:r>
    </w:p>
    <w:p w14:paraId="0CF23D3D" w14:textId="77777777" w:rsidR="00C17CCE" w:rsidRDefault="00C17CCE" w:rsidP="00C17CCE">
      <w:pPr>
        <w:pStyle w:val="MDPI22heading2"/>
      </w:pPr>
      <w:r>
        <w:t>2.7. Use Case Processing Methodology</w:t>
      </w:r>
    </w:p>
    <w:p w14:paraId="44240488" w14:textId="6AF06A2A" w:rsidR="009E6536" w:rsidRDefault="009E6536" w:rsidP="009E6536">
      <w:pPr>
        <w:pStyle w:val="MDPI21heading1"/>
        <w:rPr>
          <w:b w:val="0"/>
        </w:rPr>
      </w:pPr>
      <w:r w:rsidRPr="009E6536">
        <w:rPr>
          <w:b w:val="0"/>
        </w:rPr>
        <w:t xml:space="preserve">The resultant imagery was processed using the commercial software Agisoft Photoscan Pro using the settings shown in Table 6.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UAS position, the manual digitization of pixel coordinates for GCPs, and in the calculation of the camera calibration, in order to isolate the specific </w:t>
      </w:r>
      <w:r w:rsidR="008E2762">
        <w:rPr>
          <w:b w:val="0"/>
        </w:rPr>
        <w:t>variable</w:t>
      </w:r>
      <w:r w:rsidRPr="009E6536">
        <w:rPr>
          <w:b w:val="0"/>
        </w:rPr>
        <w:t xml:space="preserve"> being investigated.</w:t>
      </w:r>
      <w:r w:rsidR="008E2762">
        <w:rPr>
          <w:b w:val="0"/>
        </w:rPr>
        <w:t xml:space="preserve"> </w:t>
      </w:r>
    </w:p>
    <w:p w14:paraId="34CEB82A" w14:textId="271135D4" w:rsidR="00DD5AFB" w:rsidRPr="00DD5AFB" w:rsidRDefault="00DD5AFB" w:rsidP="00DD5AFB">
      <w:pPr>
        <w:pStyle w:val="MDPI41tablecaption"/>
        <w:jc w:val="center"/>
      </w:pPr>
      <w:r w:rsidRPr="00706F48">
        <w:rPr>
          <w:b/>
        </w:rPr>
        <w:t xml:space="preserve">Table </w:t>
      </w:r>
      <w:r>
        <w:rPr>
          <w:b/>
        </w:rPr>
        <w:t>5</w:t>
      </w:r>
      <w:r w:rsidRPr="00706F48">
        <w:rPr>
          <w:b/>
        </w:rPr>
        <w:t>.</w:t>
      </w:r>
      <w:r w:rsidRPr="00706F48">
        <w:t xml:space="preserve"> </w:t>
      </w:r>
      <w:r w:rsidRPr="00DD5AFB">
        <w:t>The Agisoft Photoscan processing parameters were intended to generate the highest accuracy point cloud possible with the simulated imagery dataset.</w:t>
      </w:r>
      <w:r w:rsidR="00C84BFC">
        <w:t xml:space="preserve"> </w:t>
      </w:r>
      <w:r w:rsidR="008E2762">
        <w:t>T</w:t>
      </w:r>
      <w:r w:rsidRPr="00DD5AFB">
        <w:t xml:space="preserve">he camera accuracy and marker accuracy </w:t>
      </w:r>
      <w:r w:rsidR="008E2762">
        <w:t xml:space="preserve">parameters </w:t>
      </w:r>
      <w:r w:rsidRPr="00DD5AFB">
        <w:t xml:space="preserve">are much smaller than </w:t>
      </w:r>
      <w:r w:rsidR="008E2762">
        <w:t>would be used for real-world imagery, as we purposefully eliminated additional uncertainty sources to isolate the variable of interest</w:t>
      </w:r>
      <w:r w:rsidRPr="00DD5AFB">
        <w:t>.</w:t>
      </w:r>
    </w:p>
    <w:tbl>
      <w:tblPr>
        <w:tblStyle w:val="Mdeck5tablebodythreelines"/>
        <w:tblW w:w="6282" w:type="dxa"/>
        <w:tblLook w:val="04A0" w:firstRow="1" w:lastRow="0" w:firstColumn="1" w:lastColumn="0" w:noHBand="0" w:noVBand="1"/>
      </w:tblPr>
      <w:tblGrid>
        <w:gridCol w:w="3340"/>
        <w:gridCol w:w="1792"/>
        <w:gridCol w:w="1150"/>
      </w:tblGrid>
      <w:tr w:rsidR="00DD5AFB" w:rsidRPr="006D2725" w14:paraId="69B7D70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3340" w:type="dxa"/>
            <w:noWrap/>
            <w:hideMark/>
          </w:tcPr>
          <w:p w14:paraId="797BE62A" w14:textId="77777777" w:rsidR="00DD5AFB" w:rsidRPr="00DB617C" w:rsidRDefault="00DD5AFB" w:rsidP="00DD5AFB">
            <w:pPr>
              <w:pStyle w:val="MDPI42tablebody"/>
              <w:rPr>
                <w:b/>
              </w:rPr>
            </w:pPr>
            <w:r w:rsidRPr="00DB617C">
              <w:rPr>
                <w:b/>
              </w:rPr>
              <w:t>Processing Parameter</w:t>
            </w:r>
          </w:p>
        </w:tc>
        <w:tc>
          <w:tcPr>
            <w:tcW w:w="1792" w:type="dxa"/>
            <w:noWrap/>
            <w:hideMark/>
          </w:tcPr>
          <w:p w14:paraId="2139E154" w14:textId="77777777" w:rsidR="00DD5AFB" w:rsidRPr="00DB617C" w:rsidRDefault="00DD5AFB" w:rsidP="00DD5AFB">
            <w:pPr>
              <w:pStyle w:val="MDPI42tablebody"/>
              <w:rPr>
                <w:b/>
              </w:rPr>
            </w:pPr>
            <w:r w:rsidRPr="00DB617C">
              <w:rPr>
                <w:b/>
              </w:rPr>
              <w:t>Value/Setting</w:t>
            </w:r>
          </w:p>
        </w:tc>
        <w:tc>
          <w:tcPr>
            <w:tcW w:w="1150" w:type="dxa"/>
            <w:noWrap/>
            <w:hideMark/>
          </w:tcPr>
          <w:p w14:paraId="448627F6" w14:textId="77777777" w:rsidR="00DD5AFB" w:rsidRPr="00DB617C" w:rsidRDefault="00DD5AFB" w:rsidP="00DD5AFB">
            <w:pPr>
              <w:pStyle w:val="MDPI42tablebody"/>
              <w:rPr>
                <w:b/>
              </w:rPr>
            </w:pPr>
            <w:r w:rsidRPr="00DB617C">
              <w:rPr>
                <w:b/>
              </w:rPr>
              <w:t>Units</w:t>
            </w:r>
          </w:p>
        </w:tc>
      </w:tr>
      <w:tr w:rsidR="00DD5AFB" w:rsidRPr="006D2725" w14:paraId="68F9F4FC" w14:textId="77777777" w:rsidTr="00DD5AFB">
        <w:trPr>
          <w:trHeight w:val="300"/>
        </w:trPr>
        <w:tc>
          <w:tcPr>
            <w:tcW w:w="3340" w:type="dxa"/>
            <w:noWrap/>
            <w:hideMark/>
          </w:tcPr>
          <w:p w14:paraId="4CC19032" w14:textId="77777777" w:rsidR="00DD5AFB" w:rsidRPr="006D2725" w:rsidRDefault="00DD5AFB" w:rsidP="00DD5AFB">
            <w:pPr>
              <w:pStyle w:val="MDPI42tablebody"/>
            </w:pPr>
            <w:r w:rsidRPr="006D2725">
              <w:t>Align Photos</w:t>
            </w:r>
          </w:p>
        </w:tc>
        <w:tc>
          <w:tcPr>
            <w:tcW w:w="1792" w:type="dxa"/>
            <w:noWrap/>
            <w:hideMark/>
          </w:tcPr>
          <w:p w14:paraId="38C5A7C7" w14:textId="77777777" w:rsidR="00DD5AFB" w:rsidRPr="006D2725" w:rsidRDefault="00DD5AFB" w:rsidP="00DD5AFB">
            <w:pPr>
              <w:pStyle w:val="MDPI42tablebody"/>
            </w:pPr>
            <w:r>
              <w:t>H</w:t>
            </w:r>
            <w:r w:rsidRPr="006D2725">
              <w:t>igh</w:t>
            </w:r>
          </w:p>
        </w:tc>
        <w:tc>
          <w:tcPr>
            <w:tcW w:w="1150" w:type="dxa"/>
            <w:noWrap/>
            <w:hideMark/>
          </w:tcPr>
          <w:p w14:paraId="11C2606D" w14:textId="77777777" w:rsidR="00DD5AFB" w:rsidRPr="006D2725" w:rsidRDefault="00DD5AFB" w:rsidP="00DD5AFB">
            <w:pPr>
              <w:pStyle w:val="MDPI42tablebody"/>
            </w:pPr>
            <w:r>
              <w:t>N/A</w:t>
            </w:r>
          </w:p>
        </w:tc>
      </w:tr>
      <w:tr w:rsidR="00DD5AFB" w:rsidRPr="006D2725" w14:paraId="72E7FFE1" w14:textId="77777777" w:rsidTr="00DD5AFB">
        <w:trPr>
          <w:trHeight w:val="300"/>
        </w:trPr>
        <w:tc>
          <w:tcPr>
            <w:tcW w:w="3340" w:type="dxa"/>
            <w:noWrap/>
            <w:hideMark/>
          </w:tcPr>
          <w:p w14:paraId="58385B03" w14:textId="77777777" w:rsidR="00DD5AFB" w:rsidRPr="006D2725" w:rsidRDefault="00DD5AFB" w:rsidP="00DD5AFB">
            <w:pPr>
              <w:pStyle w:val="MDPI42tablebody"/>
            </w:pPr>
            <w:r w:rsidRPr="006D2725">
              <w:t>Max tiepoints</w:t>
            </w:r>
          </w:p>
        </w:tc>
        <w:tc>
          <w:tcPr>
            <w:tcW w:w="1792" w:type="dxa"/>
            <w:noWrap/>
            <w:hideMark/>
          </w:tcPr>
          <w:p w14:paraId="05085869" w14:textId="77777777" w:rsidR="00DD5AFB" w:rsidRPr="006D2725" w:rsidRDefault="00DD5AFB" w:rsidP="00DD5AFB">
            <w:pPr>
              <w:pStyle w:val="MDPI42tablebody"/>
            </w:pPr>
            <w:r w:rsidRPr="006D2725">
              <w:t>40000</w:t>
            </w:r>
          </w:p>
        </w:tc>
        <w:tc>
          <w:tcPr>
            <w:tcW w:w="1150" w:type="dxa"/>
            <w:noWrap/>
            <w:hideMark/>
          </w:tcPr>
          <w:p w14:paraId="2C347136" w14:textId="77777777" w:rsidR="00DD5AFB" w:rsidRPr="006D2725" w:rsidRDefault="00DD5AFB" w:rsidP="00DD5AFB">
            <w:pPr>
              <w:pStyle w:val="MDPI42tablebody"/>
            </w:pPr>
            <w:r>
              <w:t>N/A</w:t>
            </w:r>
          </w:p>
        </w:tc>
      </w:tr>
      <w:tr w:rsidR="00DD5AFB" w:rsidRPr="006D2725" w14:paraId="3472851F" w14:textId="77777777" w:rsidTr="00DD5AFB">
        <w:trPr>
          <w:trHeight w:val="300"/>
        </w:trPr>
        <w:tc>
          <w:tcPr>
            <w:tcW w:w="3340" w:type="dxa"/>
            <w:noWrap/>
            <w:hideMark/>
          </w:tcPr>
          <w:p w14:paraId="49503DB8" w14:textId="77777777" w:rsidR="00DD5AFB" w:rsidRPr="006D2725" w:rsidRDefault="00DD5AFB" w:rsidP="00DD5AFB">
            <w:pPr>
              <w:pStyle w:val="MDPI42tablebody"/>
            </w:pPr>
            <w:r w:rsidRPr="006D2725">
              <w:t>Max keypoints</w:t>
            </w:r>
          </w:p>
        </w:tc>
        <w:tc>
          <w:tcPr>
            <w:tcW w:w="1792" w:type="dxa"/>
            <w:noWrap/>
            <w:hideMark/>
          </w:tcPr>
          <w:p w14:paraId="265C93BD" w14:textId="77777777" w:rsidR="00DD5AFB" w:rsidRPr="006D2725" w:rsidRDefault="00DD5AFB" w:rsidP="00DD5AFB">
            <w:pPr>
              <w:pStyle w:val="MDPI42tablebody"/>
            </w:pPr>
            <w:r w:rsidRPr="006D2725">
              <w:t>4000</w:t>
            </w:r>
          </w:p>
        </w:tc>
        <w:tc>
          <w:tcPr>
            <w:tcW w:w="1150" w:type="dxa"/>
            <w:noWrap/>
            <w:hideMark/>
          </w:tcPr>
          <w:p w14:paraId="489C6F9C" w14:textId="77777777" w:rsidR="00DD5AFB" w:rsidRPr="006D2725" w:rsidRDefault="00DD5AFB" w:rsidP="00DD5AFB">
            <w:pPr>
              <w:pStyle w:val="MDPI42tablebody"/>
            </w:pPr>
            <w:r>
              <w:t>N/A</w:t>
            </w:r>
          </w:p>
        </w:tc>
      </w:tr>
      <w:tr w:rsidR="00DD5AFB" w:rsidRPr="006D2725" w14:paraId="5C4B5251" w14:textId="77777777" w:rsidTr="00DD5AFB">
        <w:trPr>
          <w:trHeight w:val="300"/>
        </w:trPr>
        <w:tc>
          <w:tcPr>
            <w:tcW w:w="3340" w:type="dxa"/>
            <w:noWrap/>
            <w:hideMark/>
          </w:tcPr>
          <w:p w14:paraId="2869BABF" w14:textId="77777777" w:rsidR="00DD5AFB" w:rsidRPr="006D2725" w:rsidRDefault="00DD5AFB" w:rsidP="00DD5AFB">
            <w:pPr>
              <w:pStyle w:val="MDPI42tablebody"/>
            </w:pPr>
            <w:r w:rsidRPr="006D2725">
              <w:t>Pair Preselection</w:t>
            </w:r>
          </w:p>
        </w:tc>
        <w:tc>
          <w:tcPr>
            <w:tcW w:w="1792" w:type="dxa"/>
            <w:noWrap/>
            <w:hideMark/>
          </w:tcPr>
          <w:p w14:paraId="7B2E0BF9" w14:textId="77777777" w:rsidR="00DD5AFB" w:rsidRPr="006D2725" w:rsidRDefault="00DD5AFB" w:rsidP="00DD5AFB">
            <w:pPr>
              <w:pStyle w:val="MDPI42tablebody"/>
            </w:pPr>
            <w:r w:rsidRPr="006D2725">
              <w:t>Disabled</w:t>
            </w:r>
          </w:p>
        </w:tc>
        <w:tc>
          <w:tcPr>
            <w:tcW w:w="1150" w:type="dxa"/>
            <w:noWrap/>
            <w:hideMark/>
          </w:tcPr>
          <w:p w14:paraId="308E4073" w14:textId="77777777" w:rsidR="00DD5AFB" w:rsidRPr="006D2725" w:rsidRDefault="00DD5AFB" w:rsidP="00DD5AFB">
            <w:pPr>
              <w:pStyle w:val="MDPI42tablebody"/>
            </w:pPr>
            <w:r>
              <w:t>N/A</w:t>
            </w:r>
          </w:p>
        </w:tc>
      </w:tr>
      <w:tr w:rsidR="00DD5AFB" w:rsidRPr="006D2725" w14:paraId="7862C273" w14:textId="77777777" w:rsidTr="00DD5AFB">
        <w:trPr>
          <w:trHeight w:val="300"/>
        </w:trPr>
        <w:tc>
          <w:tcPr>
            <w:tcW w:w="3340" w:type="dxa"/>
            <w:noWrap/>
            <w:hideMark/>
          </w:tcPr>
          <w:p w14:paraId="50A1E5C3" w14:textId="77777777" w:rsidR="00DD5AFB" w:rsidRPr="006D2725" w:rsidRDefault="00DD5AFB" w:rsidP="00DD5AFB">
            <w:pPr>
              <w:pStyle w:val="MDPI42tablebody"/>
            </w:pPr>
            <w:r w:rsidRPr="006D2725">
              <w:lastRenderedPageBreak/>
              <w:t>Input Camera Calibration</w:t>
            </w:r>
          </w:p>
        </w:tc>
        <w:tc>
          <w:tcPr>
            <w:tcW w:w="1792" w:type="dxa"/>
            <w:noWrap/>
            <w:hideMark/>
          </w:tcPr>
          <w:p w14:paraId="6DF838BD" w14:textId="77777777" w:rsidR="00DD5AFB" w:rsidRPr="006D2725" w:rsidRDefault="00DD5AFB" w:rsidP="00DD5AFB">
            <w:pPr>
              <w:pStyle w:val="MDPI42tablebody"/>
            </w:pPr>
            <w:r w:rsidRPr="006D2725">
              <w:t>yes</w:t>
            </w:r>
          </w:p>
        </w:tc>
        <w:tc>
          <w:tcPr>
            <w:tcW w:w="1150" w:type="dxa"/>
            <w:noWrap/>
            <w:hideMark/>
          </w:tcPr>
          <w:p w14:paraId="66A58EC3" w14:textId="77777777" w:rsidR="00DD5AFB" w:rsidRPr="006D2725" w:rsidRDefault="00DD5AFB" w:rsidP="00DD5AFB">
            <w:pPr>
              <w:pStyle w:val="MDPI42tablebody"/>
            </w:pPr>
            <w:r>
              <w:t>N/A</w:t>
            </w:r>
          </w:p>
        </w:tc>
      </w:tr>
      <w:tr w:rsidR="00DD5AFB" w:rsidRPr="006D2725" w14:paraId="1C2F2157" w14:textId="77777777" w:rsidTr="00DD5AFB">
        <w:trPr>
          <w:trHeight w:val="300"/>
        </w:trPr>
        <w:tc>
          <w:tcPr>
            <w:tcW w:w="3340" w:type="dxa"/>
            <w:noWrap/>
            <w:hideMark/>
          </w:tcPr>
          <w:p w14:paraId="7FCAC064" w14:textId="77777777" w:rsidR="00DD5AFB" w:rsidRPr="006D2725" w:rsidRDefault="00DD5AFB" w:rsidP="00DD5AFB">
            <w:pPr>
              <w:pStyle w:val="MDPI42tablebody"/>
            </w:pPr>
            <w:r w:rsidRPr="006D2725">
              <w:t>Lock Camera Calibration</w:t>
            </w:r>
          </w:p>
        </w:tc>
        <w:tc>
          <w:tcPr>
            <w:tcW w:w="1792" w:type="dxa"/>
            <w:noWrap/>
            <w:hideMark/>
          </w:tcPr>
          <w:p w14:paraId="2043BE08" w14:textId="77777777" w:rsidR="00DD5AFB" w:rsidRPr="006D2725" w:rsidRDefault="00DD5AFB" w:rsidP="00DD5AFB">
            <w:pPr>
              <w:pStyle w:val="MDPI42tablebody"/>
            </w:pPr>
            <w:r w:rsidRPr="006D2725">
              <w:t>yes</w:t>
            </w:r>
          </w:p>
        </w:tc>
        <w:tc>
          <w:tcPr>
            <w:tcW w:w="1150" w:type="dxa"/>
            <w:noWrap/>
            <w:hideMark/>
          </w:tcPr>
          <w:p w14:paraId="61DDFC91" w14:textId="77777777" w:rsidR="00DD5AFB" w:rsidRPr="006D2725" w:rsidRDefault="00DD5AFB" w:rsidP="00DD5AFB">
            <w:pPr>
              <w:pStyle w:val="MDPI42tablebody"/>
            </w:pPr>
            <w:r>
              <w:t>N/A</w:t>
            </w:r>
          </w:p>
        </w:tc>
      </w:tr>
      <w:tr w:rsidR="00DD5AFB" w:rsidRPr="006D2725" w14:paraId="144C3786" w14:textId="77777777" w:rsidTr="00DD5AFB">
        <w:trPr>
          <w:trHeight w:val="300"/>
        </w:trPr>
        <w:tc>
          <w:tcPr>
            <w:tcW w:w="3340" w:type="dxa"/>
            <w:noWrap/>
            <w:hideMark/>
          </w:tcPr>
          <w:p w14:paraId="571ED834" w14:textId="77777777" w:rsidR="00DD5AFB" w:rsidRPr="006D2725" w:rsidRDefault="00DD5AFB" w:rsidP="00DD5AFB">
            <w:pPr>
              <w:pStyle w:val="MDPI42tablebody"/>
            </w:pPr>
            <w:r w:rsidRPr="006D2725">
              <w:t>Input GCP targets</w:t>
            </w:r>
          </w:p>
        </w:tc>
        <w:tc>
          <w:tcPr>
            <w:tcW w:w="1792" w:type="dxa"/>
            <w:noWrap/>
            <w:hideMark/>
          </w:tcPr>
          <w:p w14:paraId="55591550" w14:textId="77777777" w:rsidR="00DD5AFB" w:rsidRPr="006D2725" w:rsidRDefault="00DD5AFB" w:rsidP="00DD5AFB">
            <w:pPr>
              <w:pStyle w:val="MDPI42tablebody"/>
            </w:pPr>
            <w:r w:rsidRPr="006D2725">
              <w:t>yes</w:t>
            </w:r>
          </w:p>
        </w:tc>
        <w:tc>
          <w:tcPr>
            <w:tcW w:w="1150" w:type="dxa"/>
            <w:noWrap/>
            <w:hideMark/>
          </w:tcPr>
          <w:p w14:paraId="55937068" w14:textId="77777777" w:rsidR="00DD5AFB" w:rsidRPr="006D2725" w:rsidRDefault="00DD5AFB" w:rsidP="00DD5AFB">
            <w:pPr>
              <w:pStyle w:val="MDPI42tablebody"/>
            </w:pPr>
            <w:r>
              <w:t>N/A</w:t>
            </w:r>
          </w:p>
        </w:tc>
      </w:tr>
      <w:tr w:rsidR="00DD5AFB" w:rsidRPr="006D2725" w14:paraId="40FF7737" w14:textId="77777777" w:rsidTr="00DD5AFB">
        <w:trPr>
          <w:trHeight w:val="300"/>
        </w:trPr>
        <w:tc>
          <w:tcPr>
            <w:tcW w:w="3340" w:type="dxa"/>
            <w:noWrap/>
            <w:hideMark/>
          </w:tcPr>
          <w:p w14:paraId="4AFADF2E" w14:textId="77777777" w:rsidR="00DD5AFB" w:rsidRPr="006D2725" w:rsidRDefault="00DD5AFB" w:rsidP="00DD5AFB">
            <w:pPr>
              <w:pStyle w:val="MDPI42tablebody"/>
            </w:pPr>
            <w:r w:rsidRPr="006D2725">
              <w:t>Input GCP pixel coordinates</w:t>
            </w:r>
          </w:p>
        </w:tc>
        <w:tc>
          <w:tcPr>
            <w:tcW w:w="1792" w:type="dxa"/>
            <w:noWrap/>
            <w:hideMark/>
          </w:tcPr>
          <w:p w14:paraId="1550B6D7" w14:textId="77777777" w:rsidR="00DD5AFB" w:rsidRPr="006D2725" w:rsidRDefault="00DD5AFB" w:rsidP="00DD5AFB">
            <w:pPr>
              <w:pStyle w:val="MDPI42tablebody"/>
            </w:pPr>
            <w:r w:rsidRPr="006D2725">
              <w:t>yes</w:t>
            </w:r>
          </w:p>
        </w:tc>
        <w:tc>
          <w:tcPr>
            <w:tcW w:w="1150" w:type="dxa"/>
            <w:noWrap/>
            <w:hideMark/>
          </w:tcPr>
          <w:p w14:paraId="54830263" w14:textId="77777777" w:rsidR="00DD5AFB" w:rsidRPr="006D2725" w:rsidRDefault="00DD5AFB" w:rsidP="00DD5AFB">
            <w:pPr>
              <w:pStyle w:val="MDPI42tablebody"/>
            </w:pPr>
            <w:r>
              <w:t>N/A</w:t>
            </w:r>
          </w:p>
        </w:tc>
      </w:tr>
      <w:tr w:rsidR="00DD5AFB" w:rsidRPr="006D2725" w14:paraId="07A228EF" w14:textId="77777777" w:rsidTr="00DD5AFB">
        <w:trPr>
          <w:trHeight w:val="300"/>
        </w:trPr>
        <w:tc>
          <w:tcPr>
            <w:tcW w:w="3340" w:type="dxa"/>
            <w:noWrap/>
            <w:hideMark/>
          </w:tcPr>
          <w:p w14:paraId="238D5E5C" w14:textId="77777777" w:rsidR="00DD5AFB" w:rsidRPr="006D2725" w:rsidRDefault="00DD5AFB" w:rsidP="00DD5AFB">
            <w:pPr>
              <w:pStyle w:val="MDPI42tablebody"/>
            </w:pPr>
            <w:r w:rsidRPr="006D2725">
              <w:t>Input Image Positions</w:t>
            </w:r>
          </w:p>
        </w:tc>
        <w:tc>
          <w:tcPr>
            <w:tcW w:w="1792" w:type="dxa"/>
            <w:noWrap/>
            <w:hideMark/>
          </w:tcPr>
          <w:p w14:paraId="0169C00D" w14:textId="77777777" w:rsidR="00DD5AFB" w:rsidRPr="006D2725" w:rsidRDefault="00DD5AFB" w:rsidP="00DD5AFB">
            <w:pPr>
              <w:pStyle w:val="MDPI42tablebody"/>
            </w:pPr>
            <w:r w:rsidRPr="006D2725">
              <w:t>yes</w:t>
            </w:r>
          </w:p>
        </w:tc>
        <w:tc>
          <w:tcPr>
            <w:tcW w:w="1150" w:type="dxa"/>
            <w:noWrap/>
            <w:hideMark/>
          </w:tcPr>
          <w:p w14:paraId="50F950EB" w14:textId="77777777" w:rsidR="00DD5AFB" w:rsidRPr="006D2725" w:rsidRDefault="00DD5AFB" w:rsidP="00DD5AFB">
            <w:pPr>
              <w:pStyle w:val="MDPI42tablebody"/>
            </w:pPr>
            <w:r>
              <w:t>N/A</w:t>
            </w:r>
          </w:p>
        </w:tc>
      </w:tr>
      <w:tr w:rsidR="00DD5AFB" w:rsidRPr="006D2725" w14:paraId="0C239BB0" w14:textId="77777777" w:rsidTr="00DD5AFB">
        <w:trPr>
          <w:trHeight w:val="300"/>
        </w:trPr>
        <w:tc>
          <w:tcPr>
            <w:tcW w:w="3340" w:type="dxa"/>
            <w:noWrap/>
            <w:hideMark/>
          </w:tcPr>
          <w:p w14:paraId="7309046E" w14:textId="77777777" w:rsidR="00DD5AFB" w:rsidRPr="006D2725" w:rsidRDefault="00DD5AFB" w:rsidP="00DD5AFB">
            <w:pPr>
              <w:pStyle w:val="MDPI42tablebody"/>
            </w:pPr>
            <w:r w:rsidRPr="006D2725">
              <w:t>Camera Accuracy</w:t>
            </w:r>
          </w:p>
        </w:tc>
        <w:tc>
          <w:tcPr>
            <w:tcW w:w="1792" w:type="dxa"/>
            <w:noWrap/>
            <w:hideMark/>
          </w:tcPr>
          <w:p w14:paraId="3BFBE539" w14:textId="77777777" w:rsidR="00DD5AFB" w:rsidRPr="006D2725" w:rsidRDefault="00DD5AFB" w:rsidP="00DD5AFB">
            <w:pPr>
              <w:pStyle w:val="MDPI42tablebody"/>
            </w:pPr>
            <w:r w:rsidRPr="006D2725">
              <w:t>0.005</w:t>
            </w:r>
          </w:p>
        </w:tc>
        <w:tc>
          <w:tcPr>
            <w:tcW w:w="1150" w:type="dxa"/>
            <w:noWrap/>
            <w:hideMark/>
          </w:tcPr>
          <w:p w14:paraId="49959FE3" w14:textId="77777777" w:rsidR="00DD5AFB" w:rsidRPr="006D2725" w:rsidRDefault="00DD5AFB" w:rsidP="00DD5AFB">
            <w:pPr>
              <w:pStyle w:val="MDPI42tablebody"/>
            </w:pPr>
            <w:r w:rsidRPr="006D2725">
              <w:t>m</w:t>
            </w:r>
          </w:p>
        </w:tc>
      </w:tr>
      <w:tr w:rsidR="00DD5AFB" w:rsidRPr="006D2725" w14:paraId="0EF248B5" w14:textId="77777777" w:rsidTr="00DD5AFB">
        <w:trPr>
          <w:trHeight w:val="300"/>
        </w:trPr>
        <w:tc>
          <w:tcPr>
            <w:tcW w:w="3340" w:type="dxa"/>
            <w:noWrap/>
            <w:hideMark/>
          </w:tcPr>
          <w:p w14:paraId="4D1868B5" w14:textId="77777777" w:rsidR="00DD5AFB" w:rsidRPr="006D2725" w:rsidRDefault="00DD5AFB" w:rsidP="00DD5AFB">
            <w:pPr>
              <w:pStyle w:val="MDPI42tablebody"/>
            </w:pPr>
            <w:r w:rsidRPr="006D2725">
              <w:t>Camera Accuracy (degrees)</w:t>
            </w:r>
          </w:p>
        </w:tc>
        <w:tc>
          <w:tcPr>
            <w:tcW w:w="1792" w:type="dxa"/>
            <w:noWrap/>
            <w:hideMark/>
          </w:tcPr>
          <w:p w14:paraId="3C75C351" w14:textId="77777777" w:rsidR="00DD5AFB" w:rsidRPr="006D2725" w:rsidRDefault="00DD5AFB" w:rsidP="00DD5AFB">
            <w:pPr>
              <w:pStyle w:val="MDPI42tablebody"/>
            </w:pPr>
            <w:r w:rsidRPr="006D2725">
              <w:t>2 (not used)</w:t>
            </w:r>
          </w:p>
        </w:tc>
        <w:tc>
          <w:tcPr>
            <w:tcW w:w="1150" w:type="dxa"/>
            <w:noWrap/>
            <w:hideMark/>
          </w:tcPr>
          <w:p w14:paraId="0CD2D2EB" w14:textId="77777777" w:rsidR="00DD5AFB" w:rsidRPr="006D2725" w:rsidRDefault="00DD5AFB" w:rsidP="00DD5AFB">
            <w:pPr>
              <w:pStyle w:val="MDPI42tablebody"/>
            </w:pPr>
            <w:r w:rsidRPr="006D2725">
              <w:t>degrees</w:t>
            </w:r>
          </w:p>
        </w:tc>
      </w:tr>
      <w:tr w:rsidR="00DD5AFB" w:rsidRPr="006D2725" w14:paraId="03797363" w14:textId="77777777" w:rsidTr="00DD5AFB">
        <w:trPr>
          <w:trHeight w:val="300"/>
        </w:trPr>
        <w:tc>
          <w:tcPr>
            <w:tcW w:w="3340" w:type="dxa"/>
            <w:noWrap/>
            <w:hideMark/>
          </w:tcPr>
          <w:p w14:paraId="7FDBF83B" w14:textId="77777777" w:rsidR="00DD5AFB" w:rsidRPr="006D2725" w:rsidRDefault="00DD5AFB" w:rsidP="00DD5AFB">
            <w:pPr>
              <w:pStyle w:val="MDPI42tablebody"/>
            </w:pPr>
            <w:r w:rsidRPr="006D2725">
              <w:t>Marker Accuracy</w:t>
            </w:r>
          </w:p>
        </w:tc>
        <w:tc>
          <w:tcPr>
            <w:tcW w:w="1792" w:type="dxa"/>
            <w:noWrap/>
            <w:hideMark/>
          </w:tcPr>
          <w:p w14:paraId="34CEDD48" w14:textId="77777777" w:rsidR="00DD5AFB" w:rsidRPr="006D2725" w:rsidRDefault="00DD5AFB" w:rsidP="00DD5AFB">
            <w:pPr>
              <w:pStyle w:val="MDPI42tablebody"/>
            </w:pPr>
            <w:r w:rsidRPr="006D2725">
              <w:t>0.005</w:t>
            </w:r>
          </w:p>
        </w:tc>
        <w:tc>
          <w:tcPr>
            <w:tcW w:w="1150" w:type="dxa"/>
            <w:noWrap/>
            <w:hideMark/>
          </w:tcPr>
          <w:p w14:paraId="7F0BD1B8" w14:textId="77777777" w:rsidR="00DD5AFB" w:rsidRPr="006D2725" w:rsidRDefault="00DD5AFB" w:rsidP="00DD5AFB">
            <w:pPr>
              <w:pStyle w:val="MDPI42tablebody"/>
            </w:pPr>
            <w:r w:rsidRPr="006D2725">
              <w:t>m</w:t>
            </w:r>
          </w:p>
        </w:tc>
      </w:tr>
      <w:tr w:rsidR="00DD5AFB" w:rsidRPr="006D2725" w14:paraId="26F51F8B" w14:textId="77777777" w:rsidTr="00DD5AFB">
        <w:trPr>
          <w:trHeight w:val="300"/>
        </w:trPr>
        <w:tc>
          <w:tcPr>
            <w:tcW w:w="3340" w:type="dxa"/>
            <w:noWrap/>
            <w:hideMark/>
          </w:tcPr>
          <w:p w14:paraId="654C5409" w14:textId="77777777" w:rsidR="00DD5AFB" w:rsidRPr="006D2725" w:rsidRDefault="00DD5AFB" w:rsidP="00DD5AFB">
            <w:pPr>
              <w:pStyle w:val="MDPI42tablebody"/>
            </w:pPr>
            <w:r w:rsidRPr="006D2725">
              <w:t>Scale Bar Accuracy</w:t>
            </w:r>
          </w:p>
        </w:tc>
        <w:tc>
          <w:tcPr>
            <w:tcW w:w="1792" w:type="dxa"/>
            <w:noWrap/>
            <w:hideMark/>
          </w:tcPr>
          <w:p w14:paraId="3C40CA84" w14:textId="77777777" w:rsidR="00DD5AFB" w:rsidRPr="006D2725" w:rsidRDefault="00DD5AFB" w:rsidP="00DD5AFB">
            <w:pPr>
              <w:pStyle w:val="MDPI42tablebody"/>
            </w:pPr>
            <w:r w:rsidRPr="006D2725">
              <w:t>0.001 (not used)</w:t>
            </w:r>
          </w:p>
        </w:tc>
        <w:tc>
          <w:tcPr>
            <w:tcW w:w="1150" w:type="dxa"/>
            <w:noWrap/>
            <w:hideMark/>
          </w:tcPr>
          <w:p w14:paraId="1CA5FD5A" w14:textId="77777777" w:rsidR="00DD5AFB" w:rsidRPr="006D2725" w:rsidRDefault="00DD5AFB" w:rsidP="00DD5AFB">
            <w:pPr>
              <w:pStyle w:val="MDPI42tablebody"/>
            </w:pPr>
            <w:r w:rsidRPr="006D2725">
              <w:t>m</w:t>
            </w:r>
          </w:p>
        </w:tc>
      </w:tr>
      <w:tr w:rsidR="00DD5AFB" w:rsidRPr="006D2725" w14:paraId="1A7611FD" w14:textId="77777777" w:rsidTr="00DD5AFB">
        <w:trPr>
          <w:trHeight w:val="300"/>
        </w:trPr>
        <w:tc>
          <w:tcPr>
            <w:tcW w:w="3340" w:type="dxa"/>
            <w:noWrap/>
            <w:hideMark/>
          </w:tcPr>
          <w:p w14:paraId="24C7D3AA" w14:textId="77777777" w:rsidR="00DD5AFB" w:rsidRPr="006D2725" w:rsidRDefault="00DD5AFB" w:rsidP="00DD5AFB">
            <w:pPr>
              <w:pStyle w:val="MDPI42tablebody"/>
            </w:pPr>
            <w:r w:rsidRPr="006D2725">
              <w:t>Marker Accuracy</w:t>
            </w:r>
          </w:p>
        </w:tc>
        <w:tc>
          <w:tcPr>
            <w:tcW w:w="1792" w:type="dxa"/>
            <w:noWrap/>
            <w:hideMark/>
          </w:tcPr>
          <w:p w14:paraId="210FF521" w14:textId="77777777" w:rsidR="00DD5AFB" w:rsidRPr="006D2725" w:rsidRDefault="00DD5AFB" w:rsidP="00DD5AFB">
            <w:pPr>
              <w:pStyle w:val="MDPI42tablebody"/>
            </w:pPr>
            <w:r w:rsidRPr="006D2725">
              <w:t>0.01</w:t>
            </w:r>
          </w:p>
        </w:tc>
        <w:tc>
          <w:tcPr>
            <w:tcW w:w="1150" w:type="dxa"/>
            <w:noWrap/>
            <w:hideMark/>
          </w:tcPr>
          <w:p w14:paraId="7C3BBAB1" w14:textId="77777777" w:rsidR="00DD5AFB" w:rsidRPr="006D2725" w:rsidRDefault="00DD5AFB" w:rsidP="00DD5AFB">
            <w:pPr>
              <w:pStyle w:val="MDPI42tablebody"/>
            </w:pPr>
            <w:r w:rsidRPr="006D2725">
              <w:t>pixel</w:t>
            </w:r>
          </w:p>
        </w:tc>
      </w:tr>
      <w:tr w:rsidR="00DD5AFB" w:rsidRPr="006D2725" w14:paraId="669105E9" w14:textId="77777777" w:rsidTr="00DD5AFB">
        <w:trPr>
          <w:trHeight w:val="300"/>
        </w:trPr>
        <w:tc>
          <w:tcPr>
            <w:tcW w:w="3340" w:type="dxa"/>
            <w:noWrap/>
            <w:hideMark/>
          </w:tcPr>
          <w:p w14:paraId="3E9CC9C9" w14:textId="77777777" w:rsidR="00DD5AFB" w:rsidRPr="006D2725" w:rsidRDefault="00DD5AFB" w:rsidP="00DD5AFB">
            <w:pPr>
              <w:pStyle w:val="MDPI42tablebody"/>
            </w:pPr>
            <w:r w:rsidRPr="006D2725">
              <w:t>Tie Point Accuracy</w:t>
            </w:r>
          </w:p>
        </w:tc>
        <w:tc>
          <w:tcPr>
            <w:tcW w:w="1792" w:type="dxa"/>
            <w:noWrap/>
            <w:hideMark/>
          </w:tcPr>
          <w:p w14:paraId="1FF60AAC" w14:textId="77777777" w:rsidR="00DD5AFB" w:rsidRPr="006D2725" w:rsidRDefault="00DD5AFB" w:rsidP="00DD5AFB">
            <w:pPr>
              <w:pStyle w:val="MDPI42tablebody"/>
            </w:pPr>
            <w:r w:rsidRPr="006D2725">
              <w:t>1</w:t>
            </w:r>
          </w:p>
        </w:tc>
        <w:tc>
          <w:tcPr>
            <w:tcW w:w="1150" w:type="dxa"/>
            <w:noWrap/>
            <w:hideMark/>
          </w:tcPr>
          <w:p w14:paraId="3D043C7B" w14:textId="77777777" w:rsidR="00DD5AFB" w:rsidRPr="006D2725" w:rsidRDefault="00DD5AFB" w:rsidP="00DD5AFB">
            <w:pPr>
              <w:pStyle w:val="MDPI42tablebody"/>
            </w:pPr>
            <w:r w:rsidRPr="006D2725">
              <w:t>pixel</w:t>
            </w:r>
          </w:p>
        </w:tc>
      </w:tr>
    </w:tbl>
    <w:p w14:paraId="649CA391" w14:textId="13EA4385" w:rsidR="009E6536" w:rsidRDefault="009E6536" w:rsidP="009E6536">
      <w:pPr>
        <w:pStyle w:val="MDPI21heading1"/>
        <w:rPr>
          <w:b w:val="0"/>
        </w:rPr>
      </w:pPr>
      <w:r w:rsidRPr="009E6536">
        <w:rPr>
          <w:b w:val="0"/>
        </w:rPr>
        <w:t xml:space="preserve">A dense reconstruction was performed using the “aggressive” filtering and each of the quality settings available in Photoscan (lowest, low, medium, high, and highest) to generate five different point clouds. </w:t>
      </w:r>
      <w:r w:rsidR="00C84BFC">
        <w:rPr>
          <w:b w:val="0"/>
        </w:rPr>
        <w:t>According to the Photoscan documentation, t</w:t>
      </w:r>
      <w:r w:rsidRPr="009E6536">
        <w:rPr>
          <w:b w:val="0"/>
        </w:rPr>
        <w:t>he higher the quality setting, the more “detailed and accurate</w:t>
      </w:r>
      <w:r w:rsidR="00C84BFC">
        <w:rPr>
          <w:b w:val="0"/>
        </w:rPr>
        <w:t>” the generated</w:t>
      </w:r>
      <w:r w:rsidRPr="009E6536">
        <w:rPr>
          <w:b w:val="0"/>
        </w:rPr>
        <w:t xml:space="preserve"> geometry. The limiting factor is the time and CPU processing power required to process large datasets. Ultrahigh becomes quickly unattainable to users without </w:t>
      </w:r>
      <w:r w:rsidR="00C84BFC" w:rsidRPr="009E6536">
        <w:rPr>
          <w:b w:val="0"/>
        </w:rPr>
        <w:t>purpose</w:t>
      </w:r>
      <w:r w:rsidR="00C84BFC">
        <w:rPr>
          <w:b w:val="0"/>
        </w:rPr>
        <w:t>-</w:t>
      </w:r>
      <w:r w:rsidRPr="009E6536">
        <w:rPr>
          <w:b w:val="0"/>
        </w:rPr>
        <w:t xml:space="preserve">built CPUs </w:t>
      </w:r>
      <w:r w:rsidR="00C57440">
        <w:rPr>
          <w:b w:val="0"/>
        </w:rPr>
        <w:t xml:space="preserve">and GPUs </w:t>
      </w:r>
      <w:r w:rsidRPr="009E6536">
        <w:rPr>
          <w:b w:val="0"/>
        </w:rPr>
        <w:t>with a large amount of RAM. The processing time and number of points for each point cloud are shown in Table 6. The distribution of errors for each point cloud are also shown in Figure 10.</w:t>
      </w:r>
      <w:r>
        <w:rPr>
          <w:b w:val="0"/>
        </w:rPr>
        <w:t xml:space="preserve"> </w:t>
      </w:r>
    </w:p>
    <w:p w14:paraId="683BEF67" w14:textId="483217BF" w:rsidR="00DD5AFB" w:rsidRPr="00DD5AFB" w:rsidRDefault="00DD5AFB" w:rsidP="00DD5AFB">
      <w:pPr>
        <w:pStyle w:val="MDPI41tablecaption"/>
        <w:jc w:val="center"/>
      </w:pPr>
      <w:r w:rsidRPr="00706F48">
        <w:rPr>
          <w:b/>
        </w:rPr>
        <w:t xml:space="preserve">Table </w:t>
      </w:r>
      <w:r>
        <w:rPr>
          <w:b/>
        </w:rPr>
        <w:t>6</w:t>
      </w:r>
      <w:r w:rsidRPr="00706F48">
        <w:rPr>
          <w:b/>
        </w:rPr>
        <w:t>.</w:t>
      </w:r>
      <w:r w:rsidRPr="00706F48">
        <w:t xml:space="preserve"> </w:t>
      </w:r>
      <w:r w:rsidRPr="00DD5AFB">
        <w:t>The processing time for each point cloud increased drastically as the dense reconstruction quality setting increased.</w:t>
      </w:r>
      <w:r w:rsidR="00C84BFC">
        <w:t xml:space="preserve"> </w:t>
      </w:r>
      <w:r w:rsidRPr="00DD5AFB">
        <w:t>The image scaling field represents the scaling of the imagery that was performed prior to the MVS algorithm being run, per the Agisoft Photoscan documentation.</w:t>
      </w:r>
    </w:p>
    <w:tbl>
      <w:tblPr>
        <w:tblStyle w:val="Mdeck5tablebodythreelines"/>
        <w:tblW w:w="9248" w:type="dxa"/>
        <w:tblLook w:val="04A0" w:firstRow="1" w:lastRow="0" w:firstColumn="1" w:lastColumn="0" w:noHBand="0" w:noVBand="1"/>
      </w:tblPr>
      <w:tblGrid>
        <w:gridCol w:w="1630"/>
        <w:gridCol w:w="1837"/>
        <w:gridCol w:w="1545"/>
        <w:gridCol w:w="973"/>
        <w:gridCol w:w="973"/>
        <w:gridCol w:w="1123"/>
        <w:gridCol w:w="1167"/>
      </w:tblGrid>
      <w:tr w:rsidR="00DD5AFB" w:rsidRPr="00DD5AFB" w14:paraId="42131B9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1630" w:type="dxa"/>
            <w:noWrap/>
            <w:hideMark/>
          </w:tcPr>
          <w:p w14:paraId="5E5C3AAD" w14:textId="77777777" w:rsidR="00DD5AFB" w:rsidRPr="00DD5AFB" w:rsidRDefault="00DD5AFB" w:rsidP="00DD5AFB">
            <w:pPr>
              <w:pStyle w:val="MDPI42tablebody"/>
              <w:rPr>
                <w:b/>
              </w:rPr>
            </w:pPr>
            <w:r w:rsidRPr="00DD5AFB">
              <w:rPr>
                <w:b/>
              </w:rPr>
              <w:t>Pointcloud</w:t>
            </w:r>
          </w:p>
        </w:tc>
        <w:tc>
          <w:tcPr>
            <w:tcW w:w="1837" w:type="dxa"/>
            <w:noWrap/>
            <w:hideMark/>
          </w:tcPr>
          <w:p w14:paraId="1343ED25" w14:textId="77777777" w:rsidR="00DD5AFB" w:rsidRPr="00DD5AFB" w:rsidRDefault="00DD5AFB" w:rsidP="00DD5AFB">
            <w:pPr>
              <w:pStyle w:val="MDPI42tablebody"/>
              <w:rPr>
                <w:b/>
              </w:rPr>
            </w:pPr>
            <w:r w:rsidRPr="00DD5AFB">
              <w:rPr>
                <w:b/>
              </w:rPr>
              <w:t>Processing Time (HH:MM)</w:t>
            </w:r>
          </w:p>
        </w:tc>
        <w:tc>
          <w:tcPr>
            <w:tcW w:w="1545" w:type="dxa"/>
            <w:noWrap/>
            <w:hideMark/>
          </w:tcPr>
          <w:p w14:paraId="2FED664E" w14:textId="77777777" w:rsidR="00DD5AFB" w:rsidRPr="00DD5AFB" w:rsidRDefault="00DD5AFB" w:rsidP="00DD5AFB">
            <w:pPr>
              <w:pStyle w:val="MDPI42tablebody"/>
              <w:rPr>
                <w:b/>
              </w:rPr>
            </w:pPr>
            <w:r w:rsidRPr="00DD5AFB">
              <w:rPr>
                <w:b/>
              </w:rPr>
              <w:t>Total Points</w:t>
            </w:r>
          </w:p>
        </w:tc>
        <w:tc>
          <w:tcPr>
            <w:tcW w:w="973" w:type="dxa"/>
            <w:noWrap/>
            <w:hideMark/>
          </w:tcPr>
          <w:p w14:paraId="417A8B36" w14:textId="77777777" w:rsidR="00DD5AFB" w:rsidRPr="00DD5AFB" w:rsidRDefault="00DD5AFB" w:rsidP="00DD5AFB">
            <w:pPr>
              <w:pStyle w:val="MDPI42tablebody"/>
              <w:rPr>
                <w:b/>
              </w:rPr>
            </w:pPr>
            <w:r w:rsidRPr="00E95C19">
              <w:rPr>
                <w:b/>
                <w:i/>
              </w:rPr>
              <w:t>μ</w:t>
            </w:r>
            <w:r w:rsidRPr="00DD5AFB">
              <w:rPr>
                <w:b/>
                <w:vertAlign w:val="subscript"/>
              </w:rPr>
              <w:t>ε</w:t>
            </w:r>
          </w:p>
        </w:tc>
        <w:tc>
          <w:tcPr>
            <w:tcW w:w="973" w:type="dxa"/>
            <w:noWrap/>
            <w:hideMark/>
          </w:tcPr>
          <w:p w14:paraId="153B7E65" w14:textId="77777777" w:rsidR="00DD5AFB" w:rsidRPr="00DD5AFB" w:rsidRDefault="00DD5AFB" w:rsidP="00DD5AFB">
            <w:pPr>
              <w:pStyle w:val="MDPI42tablebody"/>
              <w:rPr>
                <w:b/>
              </w:rPr>
            </w:pPr>
            <w:r w:rsidRPr="00E95C19">
              <w:rPr>
                <w:b/>
                <w:i/>
              </w:rPr>
              <w:t>σ</w:t>
            </w:r>
            <w:r w:rsidRPr="00DD5AFB">
              <w:rPr>
                <w:b/>
                <w:vertAlign w:val="subscript"/>
              </w:rPr>
              <w:t>ε</w:t>
            </w:r>
          </w:p>
        </w:tc>
        <w:tc>
          <w:tcPr>
            <w:tcW w:w="1123" w:type="dxa"/>
            <w:noWrap/>
            <w:hideMark/>
          </w:tcPr>
          <w:p w14:paraId="266CB21F" w14:textId="77777777" w:rsidR="00DD5AFB" w:rsidRPr="00DD5AFB" w:rsidRDefault="00DD5AFB" w:rsidP="00DD5AFB">
            <w:pPr>
              <w:pStyle w:val="MDPI42tablebody"/>
              <w:rPr>
                <w:b/>
              </w:rPr>
            </w:pPr>
            <w:r w:rsidRPr="00E95C19">
              <w:rPr>
                <w:b/>
                <w:i/>
              </w:rPr>
              <w:t>RMSE</w:t>
            </w:r>
            <w:r w:rsidRPr="00DD5AFB">
              <w:rPr>
                <w:b/>
                <w:vertAlign w:val="subscript"/>
              </w:rPr>
              <w:t>ε</w:t>
            </w:r>
          </w:p>
        </w:tc>
        <w:tc>
          <w:tcPr>
            <w:tcW w:w="1167" w:type="dxa"/>
            <w:noWrap/>
            <w:hideMark/>
          </w:tcPr>
          <w:p w14:paraId="32FA2967" w14:textId="77777777" w:rsidR="00DD5AFB" w:rsidRPr="00DD5AFB" w:rsidRDefault="00DD5AFB" w:rsidP="00DD5AFB">
            <w:pPr>
              <w:pStyle w:val="MDPI42tablebody"/>
              <w:rPr>
                <w:b/>
              </w:rPr>
            </w:pPr>
            <w:r w:rsidRPr="00DD5AFB">
              <w:rPr>
                <w:b/>
              </w:rPr>
              <w:t>Image Scaling</w:t>
            </w:r>
          </w:p>
        </w:tc>
      </w:tr>
      <w:tr w:rsidR="00DD5AFB" w:rsidRPr="009073AA" w14:paraId="6EE6B36C" w14:textId="77777777" w:rsidTr="00DD5AFB">
        <w:trPr>
          <w:trHeight w:val="300"/>
        </w:trPr>
        <w:tc>
          <w:tcPr>
            <w:tcW w:w="1630" w:type="dxa"/>
            <w:noWrap/>
            <w:hideMark/>
          </w:tcPr>
          <w:p w14:paraId="7216ABD9" w14:textId="77777777" w:rsidR="00DD5AFB" w:rsidRPr="009073AA" w:rsidRDefault="00DD5AFB" w:rsidP="00DD5AFB">
            <w:pPr>
              <w:pStyle w:val="MDPI42tablebody"/>
            </w:pPr>
            <w:r w:rsidRPr="009073AA">
              <w:t>sparse</w:t>
            </w:r>
          </w:p>
        </w:tc>
        <w:tc>
          <w:tcPr>
            <w:tcW w:w="1837" w:type="dxa"/>
            <w:noWrap/>
            <w:hideMark/>
          </w:tcPr>
          <w:p w14:paraId="6ACB99EB" w14:textId="77777777" w:rsidR="00DD5AFB" w:rsidRPr="009073AA" w:rsidRDefault="00DD5AFB" w:rsidP="00DD5AFB">
            <w:pPr>
              <w:pStyle w:val="MDPI42tablebody"/>
            </w:pPr>
            <w:r w:rsidRPr="009073AA">
              <w:t>0:36</w:t>
            </w:r>
          </w:p>
        </w:tc>
        <w:tc>
          <w:tcPr>
            <w:tcW w:w="1545" w:type="dxa"/>
            <w:noWrap/>
            <w:hideMark/>
          </w:tcPr>
          <w:p w14:paraId="1FDCB067" w14:textId="77777777" w:rsidR="00DD5AFB" w:rsidRPr="009073AA" w:rsidRDefault="00DD5AFB" w:rsidP="00DD5AFB">
            <w:pPr>
              <w:pStyle w:val="MDPI42tablebody"/>
            </w:pPr>
            <w:r w:rsidRPr="009073AA">
              <w:t>22</w:t>
            </w:r>
            <w:r>
              <w:t>,</w:t>
            </w:r>
            <w:r w:rsidRPr="009073AA">
              <w:t>214</w:t>
            </w:r>
          </w:p>
        </w:tc>
        <w:tc>
          <w:tcPr>
            <w:tcW w:w="973" w:type="dxa"/>
            <w:noWrap/>
            <w:hideMark/>
          </w:tcPr>
          <w:p w14:paraId="706825C6" w14:textId="77777777" w:rsidR="00DD5AFB" w:rsidRPr="009073AA" w:rsidRDefault="00DD5AFB" w:rsidP="00DD5AFB">
            <w:pPr>
              <w:pStyle w:val="MDPI42tablebody"/>
            </w:pPr>
            <w:r w:rsidRPr="009073AA">
              <w:t>-0.0001</w:t>
            </w:r>
          </w:p>
        </w:tc>
        <w:tc>
          <w:tcPr>
            <w:tcW w:w="973" w:type="dxa"/>
            <w:noWrap/>
            <w:hideMark/>
          </w:tcPr>
          <w:p w14:paraId="667E0C45" w14:textId="77777777" w:rsidR="00DD5AFB" w:rsidRPr="009073AA" w:rsidRDefault="00DD5AFB" w:rsidP="00DD5AFB">
            <w:pPr>
              <w:pStyle w:val="MDPI42tablebody"/>
            </w:pPr>
            <w:r w:rsidRPr="009073AA">
              <w:t>0.0028</w:t>
            </w:r>
          </w:p>
        </w:tc>
        <w:tc>
          <w:tcPr>
            <w:tcW w:w="1123" w:type="dxa"/>
            <w:noWrap/>
            <w:hideMark/>
          </w:tcPr>
          <w:p w14:paraId="0CA9B046" w14:textId="77777777" w:rsidR="00DD5AFB" w:rsidRPr="009073AA" w:rsidRDefault="00DD5AFB" w:rsidP="00DD5AFB">
            <w:pPr>
              <w:pStyle w:val="MDPI42tablebody"/>
            </w:pPr>
            <w:r w:rsidRPr="009073AA">
              <w:t>0.0028</w:t>
            </w:r>
          </w:p>
        </w:tc>
        <w:tc>
          <w:tcPr>
            <w:tcW w:w="1167" w:type="dxa"/>
            <w:noWrap/>
            <w:hideMark/>
          </w:tcPr>
          <w:p w14:paraId="64DC34E9" w14:textId="77777777" w:rsidR="00DD5AFB" w:rsidRPr="009073AA" w:rsidRDefault="00DD5AFB" w:rsidP="00DD5AFB">
            <w:pPr>
              <w:pStyle w:val="MDPI42tablebody"/>
              <w:rPr>
                <w:rFonts w:ascii="Times New Roman" w:hAnsi="Times New Roman"/>
              </w:rPr>
            </w:pPr>
            <w:r>
              <w:t>100.0%</w:t>
            </w:r>
          </w:p>
        </w:tc>
      </w:tr>
      <w:tr w:rsidR="00DD5AFB" w:rsidRPr="009073AA" w14:paraId="475A690B" w14:textId="77777777" w:rsidTr="00DD5AFB">
        <w:trPr>
          <w:trHeight w:val="300"/>
        </w:trPr>
        <w:tc>
          <w:tcPr>
            <w:tcW w:w="1630" w:type="dxa"/>
            <w:noWrap/>
            <w:hideMark/>
          </w:tcPr>
          <w:p w14:paraId="237E1BD7" w14:textId="77777777" w:rsidR="00DD5AFB" w:rsidRPr="009073AA" w:rsidRDefault="00DD5AFB" w:rsidP="00DD5AFB">
            <w:pPr>
              <w:pStyle w:val="MDPI42tablebody"/>
            </w:pPr>
            <w:r w:rsidRPr="009073AA">
              <w:t>dense lowest</w:t>
            </w:r>
          </w:p>
        </w:tc>
        <w:tc>
          <w:tcPr>
            <w:tcW w:w="1837" w:type="dxa"/>
            <w:noWrap/>
            <w:hideMark/>
          </w:tcPr>
          <w:p w14:paraId="37FEC645" w14:textId="77777777" w:rsidR="00DD5AFB" w:rsidRPr="009073AA" w:rsidRDefault="00DD5AFB" w:rsidP="00DD5AFB">
            <w:pPr>
              <w:pStyle w:val="MDPI42tablebody"/>
            </w:pPr>
            <w:r w:rsidRPr="009073AA">
              <w:t>0:03</w:t>
            </w:r>
          </w:p>
        </w:tc>
        <w:tc>
          <w:tcPr>
            <w:tcW w:w="1545" w:type="dxa"/>
            <w:noWrap/>
            <w:hideMark/>
          </w:tcPr>
          <w:p w14:paraId="440923A0" w14:textId="77777777" w:rsidR="00DD5AFB" w:rsidRPr="009073AA" w:rsidRDefault="00DD5AFB" w:rsidP="00DD5AFB">
            <w:pPr>
              <w:pStyle w:val="MDPI42tablebody"/>
            </w:pPr>
            <w:r w:rsidRPr="009073AA">
              <w:t>716</w:t>
            </w:r>
            <w:r>
              <w:t>,</w:t>
            </w:r>
            <w:r w:rsidRPr="009073AA">
              <w:t>331</w:t>
            </w:r>
          </w:p>
        </w:tc>
        <w:tc>
          <w:tcPr>
            <w:tcW w:w="973" w:type="dxa"/>
            <w:noWrap/>
            <w:hideMark/>
          </w:tcPr>
          <w:p w14:paraId="2DA893CF" w14:textId="77777777" w:rsidR="00DD5AFB" w:rsidRPr="009073AA" w:rsidRDefault="00DD5AFB" w:rsidP="00DD5AFB">
            <w:pPr>
              <w:pStyle w:val="MDPI42tablebody"/>
            </w:pPr>
            <w:r w:rsidRPr="009073AA">
              <w:t>-0.0066</w:t>
            </w:r>
          </w:p>
        </w:tc>
        <w:tc>
          <w:tcPr>
            <w:tcW w:w="973" w:type="dxa"/>
            <w:noWrap/>
            <w:hideMark/>
          </w:tcPr>
          <w:p w14:paraId="373B2825" w14:textId="77777777" w:rsidR="00DD5AFB" w:rsidRPr="009073AA" w:rsidRDefault="00DD5AFB" w:rsidP="00DD5AFB">
            <w:pPr>
              <w:pStyle w:val="MDPI42tablebody"/>
            </w:pPr>
            <w:r w:rsidRPr="009073AA">
              <w:t>0.0323</w:t>
            </w:r>
          </w:p>
        </w:tc>
        <w:tc>
          <w:tcPr>
            <w:tcW w:w="1123" w:type="dxa"/>
            <w:noWrap/>
            <w:hideMark/>
          </w:tcPr>
          <w:p w14:paraId="737FD2E7" w14:textId="77777777" w:rsidR="00DD5AFB" w:rsidRPr="009073AA" w:rsidRDefault="00DD5AFB" w:rsidP="00DD5AFB">
            <w:pPr>
              <w:pStyle w:val="MDPI42tablebody"/>
            </w:pPr>
            <w:r w:rsidRPr="009073AA">
              <w:t>0.0330</w:t>
            </w:r>
          </w:p>
        </w:tc>
        <w:tc>
          <w:tcPr>
            <w:tcW w:w="1167" w:type="dxa"/>
            <w:noWrap/>
            <w:hideMark/>
          </w:tcPr>
          <w:p w14:paraId="09CAE25B" w14:textId="77777777" w:rsidR="00DD5AFB" w:rsidRPr="009073AA" w:rsidRDefault="00DD5AFB" w:rsidP="00DD5AFB">
            <w:pPr>
              <w:pStyle w:val="MDPI42tablebody"/>
            </w:pPr>
            <w:r w:rsidRPr="009073AA">
              <w:t>0.</w:t>
            </w:r>
            <w:r>
              <w:t>4%</w:t>
            </w:r>
          </w:p>
        </w:tc>
      </w:tr>
      <w:tr w:rsidR="00DD5AFB" w:rsidRPr="009073AA" w14:paraId="179CA1B6" w14:textId="77777777" w:rsidTr="00DD5AFB">
        <w:trPr>
          <w:trHeight w:val="300"/>
        </w:trPr>
        <w:tc>
          <w:tcPr>
            <w:tcW w:w="1630" w:type="dxa"/>
            <w:noWrap/>
            <w:hideMark/>
          </w:tcPr>
          <w:p w14:paraId="727C965F" w14:textId="77777777" w:rsidR="00DD5AFB" w:rsidRPr="009073AA" w:rsidRDefault="00DD5AFB" w:rsidP="00DD5AFB">
            <w:pPr>
              <w:pStyle w:val="MDPI42tablebody"/>
            </w:pPr>
            <w:r w:rsidRPr="009073AA">
              <w:t>dense low</w:t>
            </w:r>
          </w:p>
        </w:tc>
        <w:tc>
          <w:tcPr>
            <w:tcW w:w="1837" w:type="dxa"/>
            <w:noWrap/>
            <w:hideMark/>
          </w:tcPr>
          <w:p w14:paraId="30A1B060" w14:textId="77777777" w:rsidR="00DD5AFB" w:rsidRPr="009073AA" w:rsidRDefault="00DD5AFB" w:rsidP="00DD5AFB">
            <w:pPr>
              <w:pStyle w:val="MDPI42tablebody"/>
            </w:pPr>
            <w:r w:rsidRPr="009073AA">
              <w:t>0:09</w:t>
            </w:r>
          </w:p>
        </w:tc>
        <w:tc>
          <w:tcPr>
            <w:tcW w:w="1545" w:type="dxa"/>
            <w:noWrap/>
            <w:hideMark/>
          </w:tcPr>
          <w:p w14:paraId="45F82213" w14:textId="77777777" w:rsidR="00DD5AFB" w:rsidRPr="009073AA" w:rsidRDefault="00DD5AFB" w:rsidP="00DD5AFB">
            <w:pPr>
              <w:pStyle w:val="MDPI42tablebody"/>
            </w:pPr>
            <w:r w:rsidRPr="009073AA">
              <w:t>2</w:t>
            </w:r>
            <w:r>
              <w:t>,</w:t>
            </w:r>
            <w:r w:rsidRPr="009073AA">
              <w:t>886</w:t>
            </w:r>
            <w:r>
              <w:t>,</w:t>
            </w:r>
            <w:r w:rsidRPr="009073AA">
              <w:t>971</w:t>
            </w:r>
          </w:p>
        </w:tc>
        <w:tc>
          <w:tcPr>
            <w:tcW w:w="973" w:type="dxa"/>
            <w:noWrap/>
            <w:hideMark/>
          </w:tcPr>
          <w:p w14:paraId="5B400C84" w14:textId="77777777" w:rsidR="00DD5AFB" w:rsidRPr="009073AA" w:rsidRDefault="00DD5AFB" w:rsidP="00DD5AFB">
            <w:pPr>
              <w:pStyle w:val="MDPI42tablebody"/>
            </w:pPr>
            <w:r w:rsidRPr="009073AA">
              <w:t>-0.0020</w:t>
            </w:r>
          </w:p>
        </w:tc>
        <w:tc>
          <w:tcPr>
            <w:tcW w:w="973" w:type="dxa"/>
            <w:noWrap/>
            <w:hideMark/>
          </w:tcPr>
          <w:p w14:paraId="432D0715" w14:textId="77777777" w:rsidR="00DD5AFB" w:rsidRPr="009073AA" w:rsidRDefault="00DD5AFB" w:rsidP="00DD5AFB">
            <w:pPr>
              <w:pStyle w:val="MDPI42tablebody"/>
            </w:pPr>
            <w:r w:rsidRPr="009073AA">
              <w:t>0.0154</w:t>
            </w:r>
          </w:p>
        </w:tc>
        <w:tc>
          <w:tcPr>
            <w:tcW w:w="1123" w:type="dxa"/>
            <w:noWrap/>
            <w:hideMark/>
          </w:tcPr>
          <w:p w14:paraId="31759662" w14:textId="77777777" w:rsidR="00DD5AFB" w:rsidRPr="009073AA" w:rsidRDefault="00DD5AFB" w:rsidP="00DD5AFB">
            <w:pPr>
              <w:pStyle w:val="MDPI42tablebody"/>
            </w:pPr>
            <w:r w:rsidRPr="009073AA">
              <w:t>0.0156</w:t>
            </w:r>
          </w:p>
        </w:tc>
        <w:tc>
          <w:tcPr>
            <w:tcW w:w="1167" w:type="dxa"/>
            <w:noWrap/>
            <w:hideMark/>
          </w:tcPr>
          <w:p w14:paraId="0716FAB5" w14:textId="77777777" w:rsidR="00DD5AFB" w:rsidRPr="009073AA" w:rsidRDefault="00DD5AFB" w:rsidP="00DD5AFB">
            <w:pPr>
              <w:pStyle w:val="MDPI42tablebody"/>
            </w:pPr>
            <w:r w:rsidRPr="009073AA">
              <w:t>1.</w:t>
            </w:r>
            <w:r>
              <w:t>6%</w:t>
            </w:r>
          </w:p>
        </w:tc>
      </w:tr>
      <w:tr w:rsidR="00DD5AFB" w:rsidRPr="009073AA" w14:paraId="24AC4425" w14:textId="77777777" w:rsidTr="00DD5AFB">
        <w:trPr>
          <w:trHeight w:val="300"/>
        </w:trPr>
        <w:tc>
          <w:tcPr>
            <w:tcW w:w="1630" w:type="dxa"/>
            <w:noWrap/>
            <w:hideMark/>
          </w:tcPr>
          <w:p w14:paraId="6EF4802E" w14:textId="77777777" w:rsidR="00DD5AFB" w:rsidRPr="009073AA" w:rsidRDefault="00DD5AFB" w:rsidP="00DD5AFB">
            <w:pPr>
              <w:pStyle w:val="MDPI42tablebody"/>
            </w:pPr>
            <w:r w:rsidRPr="009073AA">
              <w:t>dense medium</w:t>
            </w:r>
          </w:p>
        </w:tc>
        <w:tc>
          <w:tcPr>
            <w:tcW w:w="1837" w:type="dxa"/>
            <w:noWrap/>
            <w:hideMark/>
          </w:tcPr>
          <w:p w14:paraId="34E66657" w14:textId="77777777" w:rsidR="00DD5AFB" w:rsidRPr="009073AA" w:rsidRDefault="00DD5AFB" w:rsidP="00DD5AFB">
            <w:pPr>
              <w:pStyle w:val="MDPI42tablebody"/>
            </w:pPr>
            <w:r w:rsidRPr="009073AA">
              <w:t>0:30</w:t>
            </w:r>
          </w:p>
        </w:tc>
        <w:tc>
          <w:tcPr>
            <w:tcW w:w="1545" w:type="dxa"/>
            <w:noWrap/>
            <w:hideMark/>
          </w:tcPr>
          <w:p w14:paraId="05F0D460" w14:textId="77777777" w:rsidR="00DD5AFB" w:rsidRPr="009073AA" w:rsidRDefault="00DD5AFB" w:rsidP="00DD5AFB">
            <w:pPr>
              <w:pStyle w:val="MDPI42tablebody"/>
            </w:pPr>
            <w:r w:rsidRPr="009073AA">
              <w:t>11</w:t>
            </w:r>
            <w:r>
              <w:t>,</w:t>
            </w:r>
            <w:r w:rsidRPr="009073AA">
              <w:t>587</w:t>
            </w:r>
            <w:r>
              <w:t>,</w:t>
            </w:r>
            <w:r w:rsidRPr="009073AA">
              <w:t>504</w:t>
            </w:r>
          </w:p>
        </w:tc>
        <w:tc>
          <w:tcPr>
            <w:tcW w:w="973" w:type="dxa"/>
            <w:noWrap/>
            <w:hideMark/>
          </w:tcPr>
          <w:p w14:paraId="03102645" w14:textId="77777777" w:rsidR="00DD5AFB" w:rsidRPr="009073AA" w:rsidRDefault="00DD5AFB" w:rsidP="00DD5AFB">
            <w:pPr>
              <w:pStyle w:val="MDPI42tablebody"/>
            </w:pPr>
            <w:r w:rsidRPr="009073AA">
              <w:t>-0.0005</w:t>
            </w:r>
          </w:p>
        </w:tc>
        <w:tc>
          <w:tcPr>
            <w:tcW w:w="973" w:type="dxa"/>
            <w:noWrap/>
            <w:hideMark/>
          </w:tcPr>
          <w:p w14:paraId="1D98CBCF" w14:textId="77777777" w:rsidR="00DD5AFB" w:rsidRPr="009073AA" w:rsidRDefault="00DD5AFB" w:rsidP="00DD5AFB">
            <w:pPr>
              <w:pStyle w:val="MDPI42tablebody"/>
            </w:pPr>
            <w:r w:rsidRPr="009073AA">
              <w:t>0.0077</w:t>
            </w:r>
          </w:p>
        </w:tc>
        <w:tc>
          <w:tcPr>
            <w:tcW w:w="1123" w:type="dxa"/>
            <w:noWrap/>
            <w:hideMark/>
          </w:tcPr>
          <w:p w14:paraId="09CF7429" w14:textId="77777777" w:rsidR="00DD5AFB" w:rsidRPr="009073AA" w:rsidRDefault="00DD5AFB" w:rsidP="00DD5AFB">
            <w:pPr>
              <w:pStyle w:val="MDPI42tablebody"/>
            </w:pPr>
            <w:r w:rsidRPr="009073AA">
              <w:t>0.0077</w:t>
            </w:r>
          </w:p>
        </w:tc>
        <w:tc>
          <w:tcPr>
            <w:tcW w:w="1167" w:type="dxa"/>
            <w:noWrap/>
            <w:hideMark/>
          </w:tcPr>
          <w:p w14:paraId="76A7F699" w14:textId="77777777" w:rsidR="00DD5AFB" w:rsidRPr="009073AA" w:rsidRDefault="00DD5AFB" w:rsidP="00DD5AFB">
            <w:pPr>
              <w:pStyle w:val="MDPI42tablebody"/>
            </w:pPr>
            <w:r w:rsidRPr="009073AA">
              <w:t>6.</w:t>
            </w:r>
            <w:r>
              <w:t>3%</w:t>
            </w:r>
          </w:p>
        </w:tc>
      </w:tr>
      <w:tr w:rsidR="00DD5AFB" w:rsidRPr="009073AA" w14:paraId="128B8D46" w14:textId="77777777" w:rsidTr="00DD5AFB">
        <w:trPr>
          <w:trHeight w:val="300"/>
        </w:trPr>
        <w:tc>
          <w:tcPr>
            <w:tcW w:w="1630" w:type="dxa"/>
            <w:noWrap/>
            <w:hideMark/>
          </w:tcPr>
          <w:p w14:paraId="7FBEFCF4" w14:textId="77777777" w:rsidR="00DD5AFB" w:rsidRPr="009073AA" w:rsidRDefault="00DD5AFB" w:rsidP="00DD5AFB">
            <w:pPr>
              <w:pStyle w:val="MDPI42tablebody"/>
            </w:pPr>
            <w:r w:rsidRPr="009073AA">
              <w:t>dense high</w:t>
            </w:r>
          </w:p>
        </w:tc>
        <w:tc>
          <w:tcPr>
            <w:tcW w:w="1837" w:type="dxa"/>
            <w:noWrap/>
            <w:hideMark/>
          </w:tcPr>
          <w:p w14:paraId="5CFB21B6" w14:textId="77777777" w:rsidR="00DD5AFB" w:rsidRPr="009073AA" w:rsidRDefault="00DD5AFB" w:rsidP="00DD5AFB">
            <w:pPr>
              <w:pStyle w:val="MDPI42tablebody"/>
            </w:pPr>
            <w:r w:rsidRPr="009073AA">
              <w:t>2:19</w:t>
            </w:r>
          </w:p>
        </w:tc>
        <w:tc>
          <w:tcPr>
            <w:tcW w:w="1545" w:type="dxa"/>
            <w:noWrap/>
            <w:hideMark/>
          </w:tcPr>
          <w:p w14:paraId="294933BC" w14:textId="77777777" w:rsidR="00DD5AFB" w:rsidRPr="009073AA" w:rsidRDefault="00DD5AFB" w:rsidP="00DD5AFB">
            <w:pPr>
              <w:pStyle w:val="MDPI42tablebody"/>
            </w:pPr>
            <w:r w:rsidRPr="009073AA">
              <w:t>46</w:t>
            </w:r>
            <w:r>
              <w:t>,</w:t>
            </w:r>
            <w:r w:rsidRPr="009073AA">
              <w:t>465</w:t>
            </w:r>
            <w:r>
              <w:t>,</w:t>
            </w:r>
            <w:r w:rsidRPr="009073AA">
              <w:t>218</w:t>
            </w:r>
          </w:p>
        </w:tc>
        <w:tc>
          <w:tcPr>
            <w:tcW w:w="973" w:type="dxa"/>
            <w:noWrap/>
            <w:hideMark/>
          </w:tcPr>
          <w:p w14:paraId="78528D5C" w14:textId="77777777" w:rsidR="00DD5AFB" w:rsidRPr="009073AA" w:rsidRDefault="00DD5AFB" w:rsidP="00DD5AFB">
            <w:pPr>
              <w:pStyle w:val="MDPI42tablebody"/>
            </w:pPr>
            <w:r w:rsidRPr="009073AA">
              <w:t>-0.0002</w:t>
            </w:r>
          </w:p>
        </w:tc>
        <w:tc>
          <w:tcPr>
            <w:tcW w:w="973" w:type="dxa"/>
            <w:noWrap/>
            <w:hideMark/>
          </w:tcPr>
          <w:p w14:paraId="1205E900" w14:textId="77777777" w:rsidR="00DD5AFB" w:rsidRPr="009073AA" w:rsidRDefault="00DD5AFB" w:rsidP="00DD5AFB">
            <w:pPr>
              <w:pStyle w:val="MDPI42tablebody"/>
            </w:pPr>
            <w:r w:rsidRPr="009073AA">
              <w:t>0.0044</w:t>
            </w:r>
          </w:p>
        </w:tc>
        <w:tc>
          <w:tcPr>
            <w:tcW w:w="1123" w:type="dxa"/>
            <w:noWrap/>
            <w:hideMark/>
          </w:tcPr>
          <w:p w14:paraId="07C8721B" w14:textId="77777777" w:rsidR="00DD5AFB" w:rsidRPr="009073AA" w:rsidRDefault="00DD5AFB" w:rsidP="00DD5AFB">
            <w:pPr>
              <w:pStyle w:val="MDPI42tablebody"/>
            </w:pPr>
            <w:r w:rsidRPr="009073AA">
              <w:t>0.0044</w:t>
            </w:r>
          </w:p>
        </w:tc>
        <w:tc>
          <w:tcPr>
            <w:tcW w:w="1167" w:type="dxa"/>
            <w:noWrap/>
            <w:hideMark/>
          </w:tcPr>
          <w:p w14:paraId="2FCE25C4" w14:textId="77777777" w:rsidR="00DD5AFB" w:rsidRPr="009073AA" w:rsidRDefault="00DD5AFB" w:rsidP="00DD5AFB">
            <w:pPr>
              <w:pStyle w:val="MDPI42tablebody"/>
            </w:pPr>
            <w:r w:rsidRPr="009073AA">
              <w:t>25</w:t>
            </w:r>
            <w:r>
              <w:t>.0%</w:t>
            </w:r>
          </w:p>
        </w:tc>
      </w:tr>
      <w:tr w:rsidR="00DD5AFB" w:rsidRPr="009073AA" w14:paraId="56D44AFA" w14:textId="77777777" w:rsidTr="00DD5AFB">
        <w:trPr>
          <w:trHeight w:val="300"/>
        </w:trPr>
        <w:tc>
          <w:tcPr>
            <w:tcW w:w="1630" w:type="dxa"/>
            <w:noWrap/>
            <w:hideMark/>
          </w:tcPr>
          <w:p w14:paraId="0EB76B55" w14:textId="77777777" w:rsidR="00DD5AFB" w:rsidRPr="009073AA" w:rsidRDefault="00DD5AFB" w:rsidP="00DD5AFB">
            <w:pPr>
              <w:pStyle w:val="MDPI42tablebody"/>
            </w:pPr>
            <w:r w:rsidRPr="009073AA">
              <w:t>dense ultrahigh</w:t>
            </w:r>
          </w:p>
        </w:tc>
        <w:tc>
          <w:tcPr>
            <w:tcW w:w="1837" w:type="dxa"/>
            <w:noWrap/>
            <w:hideMark/>
          </w:tcPr>
          <w:p w14:paraId="2D9D587F" w14:textId="77777777" w:rsidR="00DD5AFB" w:rsidRPr="009073AA" w:rsidRDefault="00DD5AFB" w:rsidP="00DD5AFB">
            <w:pPr>
              <w:pStyle w:val="MDPI42tablebody"/>
            </w:pPr>
            <w:r w:rsidRPr="009073AA">
              <w:t>11:54</w:t>
            </w:r>
          </w:p>
        </w:tc>
        <w:tc>
          <w:tcPr>
            <w:tcW w:w="1545" w:type="dxa"/>
            <w:noWrap/>
            <w:hideMark/>
          </w:tcPr>
          <w:p w14:paraId="0858D7F5" w14:textId="77777777" w:rsidR="00DD5AFB" w:rsidRPr="009073AA" w:rsidRDefault="00DD5AFB" w:rsidP="00DD5AFB">
            <w:pPr>
              <w:pStyle w:val="MDPI42tablebody"/>
            </w:pPr>
            <w:r w:rsidRPr="009073AA">
              <w:t>186</w:t>
            </w:r>
            <w:r>
              <w:t>,</w:t>
            </w:r>
            <w:r w:rsidRPr="009073AA">
              <w:t>313</w:t>
            </w:r>
            <w:r>
              <w:t>,</w:t>
            </w:r>
            <w:r w:rsidRPr="009073AA">
              <w:t>448</w:t>
            </w:r>
          </w:p>
        </w:tc>
        <w:tc>
          <w:tcPr>
            <w:tcW w:w="973" w:type="dxa"/>
            <w:noWrap/>
            <w:hideMark/>
          </w:tcPr>
          <w:p w14:paraId="536180FC" w14:textId="77777777" w:rsidR="00DD5AFB" w:rsidRPr="009073AA" w:rsidRDefault="00DD5AFB" w:rsidP="00DD5AFB">
            <w:pPr>
              <w:pStyle w:val="MDPI42tablebody"/>
            </w:pPr>
            <w:r w:rsidRPr="009073AA">
              <w:t>-0.0002</w:t>
            </w:r>
          </w:p>
        </w:tc>
        <w:tc>
          <w:tcPr>
            <w:tcW w:w="973" w:type="dxa"/>
            <w:noWrap/>
            <w:hideMark/>
          </w:tcPr>
          <w:p w14:paraId="5E9E191D" w14:textId="77777777" w:rsidR="00DD5AFB" w:rsidRPr="009073AA" w:rsidRDefault="00DD5AFB" w:rsidP="00DD5AFB">
            <w:pPr>
              <w:pStyle w:val="MDPI42tablebody"/>
            </w:pPr>
            <w:r w:rsidRPr="009073AA">
              <w:t>0.0026</w:t>
            </w:r>
          </w:p>
        </w:tc>
        <w:tc>
          <w:tcPr>
            <w:tcW w:w="1123" w:type="dxa"/>
            <w:noWrap/>
            <w:hideMark/>
          </w:tcPr>
          <w:p w14:paraId="72365801" w14:textId="77777777" w:rsidR="00DD5AFB" w:rsidRPr="009073AA" w:rsidRDefault="00DD5AFB" w:rsidP="00DD5AFB">
            <w:pPr>
              <w:pStyle w:val="MDPI42tablebody"/>
            </w:pPr>
            <w:r w:rsidRPr="009073AA">
              <w:t>0.0026</w:t>
            </w:r>
          </w:p>
        </w:tc>
        <w:tc>
          <w:tcPr>
            <w:tcW w:w="1167" w:type="dxa"/>
            <w:noWrap/>
            <w:hideMark/>
          </w:tcPr>
          <w:p w14:paraId="29DB22D7" w14:textId="77777777" w:rsidR="00DD5AFB" w:rsidRPr="009073AA" w:rsidRDefault="00DD5AFB" w:rsidP="00DD5AFB">
            <w:pPr>
              <w:pStyle w:val="MDPI42tablebody"/>
            </w:pPr>
            <w:r w:rsidRPr="009073AA">
              <w:t>100</w:t>
            </w:r>
            <w:r>
              <w:t>.0%</w:t>
            </w:r>
          </w:p>
        </w:tc>
      </w:tr>
    </w:tbl>
    <w:p w14:paraId="294D2D7E" w14:textId="0159226C" w:rsidR="009E6536" w:rsidRDefault="009E6536" w:rsidP="009E6536">
      <w:pPr>
        <w:pStyle w:val="MDPI21heading1"/>
        <w:rPr>
          <w:b w:val="0"/>
        </w:rPr>
      </w:pPr>
      <w:r w:rsidRPr="009E6536">
        <w:rPr>
          <w:b w:val="0"/>
        </w:rPr>
        <w:t>Each of the dense point clouds was processed using CloudCompare [</w:t>
      </w:r>
      <w:r w:rsidR="0029579A">
        <w:rPr>
          <w:b w:val="0"/>
        </w:rPr>
        <w:t>31</w:t>
      </w:r>
      <w:r w:rsidRPr="009E6536">
        <w:rPr>
          <w:b w:val="0"/>
        </w:rPr>
        <w:t xml:space="preserve">] and compared to the ground truth blender mesh using the </w:t>
      </w:r>
      <w:r w:rsidR="008D34E8">
        <w:rPr>
          <w:b w:val="0"/>
        </w:rPr>
        <w:t xml:space="preserve">CloudCompare </w:t>
      </w:r>
      <w:r w:rsidRPr="009E6536">
        <w:rPr>
          <w:b w:val="0"/>
        </w:rPr>
        <w:t xml:space="preserve">“point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w:t>
      </w:r>
      <w:r w:rsidR="006D5A38">
        <w:rPr>
          <w:b w:val="0"/>
        </w:rPr>
        <w:t>a</w:t>
      </w:r>
      <w:r w:rsidR="006D5A38" w:rsidRPr="009E6536">
        <w:rPr>
          <w:b w:val="0"/>
        </w:rPr>
        <w:t xml:space="preserve">ffects </w:t>
      </w:r>
      <w:r w:rsidRPr="009E6536">
        <w:rPr>
          <w:b w:val="0"/>
        </w:rPr>
        <w:t>the point cloud error.</w:t>
      </w:r>
    </w:p>
    <w:p w14:paraId="10D6F7FE" w14:textId="77777777" w:rsidR="00D76B98" w:rsidRPr="00706F48" w:rsidRDefault="00D76B98" w:rsidP="00D76B98">
      <w:pPr>
        <w:pStyle w:val="MDPI21heading1"/>
      </w:pPr>
      <w:r w:rsidRPr="00706F48">
        <w:t xml:space="preserve">3. </w:t>
      </w:r>
      <w:r w:rsidR="00C17CCE">
        <w:t xml:space="preserve">Use Case </w:t>
      </w:r>
      <w:r w:rsidRPr="00706F48">
        <w:t>Results</w:t>
      </w:r>
    </w:p>
    <w:p w14:paraId="21F48E1D" w14:textId="6AA92C67" w:rsidR="008258F6" w:rsidRDefault="008258F6" w:rsidP="00D76B98">
      <w:pPr>
        <w:pStyle w:val="MDPI22heading2"/>
        <w:rPr>
          <w:i w:val="0"/>
          <w:noProof w:val="0"/>
        </w:rPr>
      </w:pPr>
      <w:r w:rsidRPr="008258F6">
        <w:rPr>
          <w:i w:val="0"/>
          <w:noProof w:val="0"/>
        </w:rPr>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t>
      </w:r>
      <w:r w:rsidR="00652704">
        <w:rPr>
          <w:i w:val="0"/>
          <w:noProof w:val="0"/>
        </w:rPr>
        <w:t>were</w:t>
      </w:r>
      <w:r w:rsidR="00652704" w:rsidRPr="008258F6">
        <w:rPr>
          <w:i w:val="0"/>
          <w:noProof w:val="0"/>
        </w:rPr>
        <w:t xml:space="preserve"> </w:t>
      </w:r>
      <w:r w:rsidRPr="008258F6">
        <w:rPr>
          <w:i w:val="0"/>
          <w:noProof w:val="0"/>
        </w:rPr>
        <w:t>also visualized. The results for the medium quality dense reconstruction are shown in Figure 6.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3DFCA2E9" w14:textId="77777777" w:rsidR="00DD5AFB" w:rsidRDefault="00DD5AFB" w:rsidP="00346006">
      <w:pPr>
        <w:pStyle w:val="MDPI22heading2"/>
        <w:jc w:val="center"/>
        <w:rPr>
          <w:i w:val="0"/>
          <w:noProof w:val="0"/>
        </w:rPr>
      </w:pPr>
      <w:r w:rsidRPr="001A40BB">
        <w:rPr>
          <w:rFonts w:ascii="Times New Roman" w:hAnsi="Times New Roman"/>
          <w:sz w:val="24"/>
          <w:szCs w:val="24"/>
          <w:lang w:eastAsia="en-US" w:bidi="ar-SA"/>
        </w:rPr>
        <w:lastRenderedPageBreak/>
        <w:drawing>
          <wp:inline distT="0" distB="0" distL="0" distR="0" wp14:anchorId="0643EAC9" wp14:editId="7F12F2F5">
            <wp:extent cx="4303561" cy="3739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303561" cy="3739160"/>
                    </a:xfrm>
                    <a:prstGeom prst="rect">
                      <a:avLst/>
                    </a:prstGeom>
                    <a:ln>
                      <a:noFill/>
                    </a:ln>
                    <a:extLst>
                      <a:ext uri="{53640926-AAD7-44D8-BBD7-CCE9431645EC}">
                        <a14:shadowObscured xmlns:a14="http://schemas.microsoft.com/office/drawing/2010/main"/>
                      </a:ext>
                    </a:extLst>
                  </pic:spPr>
                </pic:pic>
              </a:graphicData>
            </a:graphic>
          </wp:inline>
        </w:drawing>
      </w:r>
    </w:p>
    <w:p w14:paraId="20029D36" w14:textId="1835AA3B" w:rsidR="00DD5AFB" w:rsidRPr="00706F48" w:rsidRDefault="00DD5AFB" w:rsidP="00DD5AFB">
      <w:pPr>
        <w:pStyle w:val="MDPI51figurecaption"/>
      </w:pPr>
      <w:r w:rsidRPr="00706F48">
        <w:rPr>
          <w:b/>
        </w:rPr>
        <w:t xml:space="preserve">Figure </w:t>
      </w:r>
      <w:r>
        <w:rPr>
          <w:b/>
        </w:rPr>
        <w:t>7</w:t>
      </w:r>
      <w:r w:rsidRPr="00706F48">
        <w:rPr>
          <w:b/>
        </w:rPr>
        <w:t>.</w:t>
      </w:r>
      <w:r w:rsidRPr="00706F48">
        <w:t xml:space="preserve"> </w:t>
      </w:r>
      <w:r w:rsidRPr="00DD5AFB">
        <w:t>The elevation, error, number of points, and standard deviation of error are gridded to 0.5 m grid cells using a binning gridding algorithm and visualized.</w:t>
      </w:r>
      <w:r w:rsidR="00C84BFC">
        <w:t xml:space="preserve"> </w:t>
      </w:r>
    </w:p>
    <w:p w14:paraId="1F55EEEB" w14:textId="4F68A0E8" w:rsidR="008258F6" w:rsidRDefault="008258F6" w:rsidP="00D76B98">
      <w:pPr>
        <w:pStyle w:val="MDPI22heading2"/>
        <w:rPr>
          <w:i w:val="0"/>
          <w:noProof w:val="0"/>
        </w:rPr>
      </w:pPr>
      <w:r w:rsidRPr="008258F6">
        <w:rPr>
          <w:i w:val="0"/>
          <w:noProof w:val="0"/>
        </w:rPr>
        <w:t>To qualitatively observe the effect of different quality dense reconstructions, a plot showing the true surface and the points from each construction in a 0.5-meter-wide section of the 27 m</w:t>
      </w:r>
      <w:r w:rsidRPr="009736EA">
        <w:rPr>
          <w:i w:val="0"/>
          <w:noProof w:val="0"/>
          <w:vertAlign w:val="superscript"/>
        </w:rPr>
        <w:t>3</w:t>
      </w:r>
      <w:r w:rsidRPr="008258F6">
        <w:rPr>
          <w:i w:val="0"/>
          <w:noProof w:val="0"/>
        </w:rPr>
        <w:t xml:space="preserve"> box is shown in Figure 7. Notice that the accuracy of each point cloud at the sharp corners of the box improves as the quality of the reconstruction increases, which is consistent with the Agisoft Photoscan Pro manual [</w:t>
      </w:r>
      <w:r w:rsidR="0029579A">
        <w:rPr>
          <w:i w:val="0"/>
          <w:noProof w:val="0"/>
        </w:rPr>
        <w:t>28</w:t>
      </w:r>
      <w:r w:rsidRPr="008258F6">
        <w:rPr>
          <w:i w:val="0"/>
          <w:noProof w:val="0"/>
        </w:rPr>
        <w:t>]. This observation suggests that higher quality dense reconstruction settings will increase accuracy in regions with sharp corners.</w:t>
      </w:r>
    </w:p>
    <w:p w14:paraId="3EBB8018" w14:textId="77777777" w:rsidR="00DD5AFB" w:rsidRDefault="00DD5AFB" w:rsidP="009736EA">
      <w:pPr>
        <w:pStyle w:val="MDPI22heading2"/>
        <w:jc w:val="center"/>
        <w:rPr>
          <w:i w:val="0"/>
          <w:noProof w:val="0"/>
        </w:rPr>
      </w:pPr>
      <w:r>
        <w:rPr>
          <w:rFonts w:ascii="Times New Roman" w:hAnsi="Times New Roman"/>
          <w:sz w:val="24"/>
          <w:szCs w:val="24"/>
          <w:lang w:eastAsia="en-US" w:bidi="ar-SA"/>
        </w:rPr>
        <w:drawing>
          <wp:inline distT="0" distB="0" distL="0" distR="0" wp14:anchorId="77653B08" wp14:editId="06CA0FA8">
            <wp:extent cx="4012025" cy="3174524"/>
            <wp:effectExtent l="19050" t="19050" r="2667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5"/>
                    <a:stretch>
                      <a:fillRect/>
                    </a:stretch>
                  </pic:blipFill>
                  <pic:spPr bwMode="auto">
                    <a:xfrm>
                      <a:off x="0" y="0"/>
                      <a:ext cx="4012025" cy="3174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DE093" w14:textId="77777777" w:rsidR="00DD5AFB" w:rsidRPr="00706F48" w:rsidRDefault="00DD5AFB" w:rsidP="00DD5AFB">
      <w:pPr>
        <w:pStyle w:val="MDPI51figurecaption"/>
      </w:pPr>
      <w:r>
        <w:rPr>
          <w:b/>
        </w:rPr>
        <w:lastRenderedPageBreak/>
        <w:t>Figure 8</w:t>
      </w:r>
      <w:r w:rsidRPr="00706F48">
        <w:rPr>
          <w:b/>
        </w:rPr>
        <w:t>.</w:t>
      </w:r>
      <w:r w:rsidRPr="00706F48">
        <w:t xml:space="preserve"> </w:t>
      </w:r>
      <w:r w:rsidRPr="00DD5AFB">
        <w:t>A 50 cm wide section of the point cloud containing a box (3 m cube) is shown with the dense reconstruction point clouds overlaid to demonstrate the effect of point cloud dense reconstruction quality on accuracy near sharp edges.</w:t>
      </w:r>
    </w:p>
    <w:p w14:paraId="0D0D48AA" w14:textId="4027D698" w:rsidR="008258F6" w:rsidRDefault="008258F6" w:rsidP="00D76B98">
      <w:pPr>
        <w:pStyle w:val="MDPI22heading2"/>
        <w:rPr>
          <w:i w:val="0"/>
          <w:noProof w:val="0"/>
        </w:rPr>
      </w:pPr>
      <w:r w:rsidRPr="008258F6">
        <w:rPr>
          <w:i w:val="0"/>
          <w:noProof w:val="0"/>
        </w:rPr>
        <w:t xml:space="preserve">A visualization of the horizontal error of points along one side of the box is shown in Figure 8. All points within 0.25 m horizontally of the face of the box were compared to the true </w:t>
      </w:r>
      <w:r w:rsidRPr="00E95C19">
        <w:rPr>
          <w:noProof w:val="0"/>
        </w:rPr>
        <w:t>x</w:t>
      </w:r>
      <w:r w:rsidRPr="008258F6">
        <w:rPr>
          <w:i w:val="0"/>
          <w:noProof w:val="0"/>
        </w:rPr>
        <w:t xml:space="preserve"> coordinate of the box</w:t>
      </w:r>
      <w:r w:rsidR="006D5A38">
        <w:rPr>
          <w:i w:val="0"/>
          <w:noProof w:val="0"/>
        </w:rPr>
        <w:t xml:space="preserve"> face and gridded at 0.05</w:t>
      </w:r>
      <w:r w:rsidR="00624147">
        <w:rPr>
          <w:i w:val="0"/>
          <w:noProof w:val="0"/>
        </w:rPr>
        <w:t>-</w:t>
      </w:r>
      <w:r w:rsidR="006D5A38">
        <w:rPr>
          <w:i w:val="0"/>
          <w:noProof w:val="0"/>
        </w:rPr>
        <w:t>m resolution</w:t>
      </w:r>
      <w:r w:rsidRPr="008258F6">
        <w:rPr>
          <w:i w:val="0"/>
          <w:noProof w:val="0"/>
        </w:rPr>
        <w:t xml:space="preserve">. This 1D error calculation along the </w:t>
      </w:r>
      <w:r w:rsidR="00652704" w:rsidRPr="00E95C19">
        <w:rPr>
          <w:noProof w:val="0"/>
        </w:rPr>
        <w:t>x</w:t>
      </w:r>
      <w:r w:rsidR="00652704" w:rsidRPr="008258F6">
        <w:rPr>
          <w:i w:val="0"/>
          <w:noProof w:val="0"/>
        </w:rPr>
        <w:t xml:space="preserve"> </w:t>
      </w:r>
      <w:r w:rsidRPr="008258F6">
        <w:rPr>
          <w:i w:val="0"/>
          <w:noProof w:val="0"/>
        </w:rPr>
        <w:t xml:space="preserve">dimension shows how well the face of the box is </w:t>
      </w:r>
      <w:r w:rsidR="00652704">
        <w:rPr>
          <w:i w:val="0"/>
          <w:noProof w:val="0"/>
        </w:rPr>
        <w:t>captured in the point cloud</w:t>
      </w:r>
      <w:r w:rsidR="006D5A38">
        <w:rPr>
          <w:i w:val="0"/>
          <w:noProof w:val="0"/>
        </w:rPr>
        <w:t>.</w:t>
      </w:r>
      <w:r w:rsidR="006D5A38" w:rsidRPr="008258F6">
        <w:rPr>
          <w:i w:val="0"/>
          <w:noProof w:val="0"/>
        </w:rPr>
        <w:t xml:space="preserve"> </w:t>
      </w:r>
      <w:r w:rsidR="006D5A38">
        <w:rPr>
          <w:i w:val="0"/>
          <w:noProof w:val="0"/>
        </w:rPr>
        <w:t>Note that</w:t>
      </w:r>
      <w:r w:rsidR="006D5A38" w:rsidRPr="008258F6">
        <w:rPr>
          <w:i w:val="0"/>
          <w:noProof w:val="0"/>
        </w:rPr>
        <w:t xml:space="preserve"> </w:t>
      </w:r>
      <w:r w:rsidRPr="008258F6">
        <w:rPr>
          <w:i w:val="0"/>
          <w:noProof w:val="0"/>
        </w:rPr>
        <w:t>errors along the edge of the box and along the ground surface should be ignored</w:t>
      </w:r>
      <w:r w:rsidR="006D5A38">
        <w:rPr>
          <w:i w:val="0"/>
          <w:noProof w:val="0"/>
        </w:rPr>
        <w:t>, as these grid bins on the edge represent areas where the average coordinate will not be equal to the coordinate of the side of the box, even in an ideal case</w:t>
      </w:r>
      <w:r w:rsidRPr="008258F6">
        <w:rPr>
          <w:i w:val="0"/>
          <w:noProof w:val="0"/>
        </w:rPr>
        <w:t xml:space="preserve">. The regions that are white </w:t>
      </w:r>
      <w:r w:rsidR="00652704">
        <w:rPr>
          <w:i w:val="0"/>
          <w:noProof w:val="0"/>
        </w:rPr>
        <w:t>indicate an absence of</w:t>
      </w:r>
      <w:r w:rsidRPr="008258F6">
        <w:rPr>
          <w:i w:val="0"/>
          <w:noProof w:val="0"/>
        </w:rPr>
        <w:t xml:space="preserve">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w:t>
      </w:r>
      <w:r w:rsidR="006D5A38">
        <w:rPr>
          <w:i w:val="0"/>
          <w:noProof w:val="0"/>
        </w:rPr>
        <w:t xml:space="preserve"> definitively</w:t>
      </w:r>
      <w:r w:rsidRPr="008258F6">
        <w:rPr>
          <w:i w:val="0"/>
          <w:noProof w:val="0"/>
        </w:rPr>
        <w:t xml:space="preserve"> determine the cause.</w:t>
      </w:r>
    </w:p>
    <w:p w14:paraId="51A94C64" w14:textId="77777777" w:rsidR="00DD5AFB" w:rsidRDefault="00DD5AFB" w:rsidP="00346006">
      <w:pPr>
        <w:pStyle w:val="MDPI22heading2"/>
        <w:jc w:val="center"/>
        <w:rPr>
          <w:i w:val="0"/>
          <w:noProof w:val="0"/>
        </w:rPr>
      </w:pPr>
      <w:r>
        <w:rPr>
          <w:lang w:eastAsia="en-US" w:bidi="ar-SA"/>
        </w:rPr>
        <w:drawing>
          <wp:inline distT="0" distB="0" distL="0" distR="0" wp14:anchorId="0C5CCC55" wp14:editId="298FE174">
            <wp:extent cx="5036718" cy="29273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6"/>
                    <a:stretch>
                      <a:fillRect/>
                    </a:stretch>
                  </pic:blipFill>
                  <pic:spPr bwMode="auto">
                    <a:xfrm>
                      <a:off x="0" y="0"/>
                      <a:ext cx="5036718" cy="2927362"/>
                    </a:xfrm>
                    <a:prstGeom prst="rect">
                      <a:avLst/>
                    </a:prstGeom>
                    <a:noFill/>
                    <a:ln>
                      <a:noFill/>
                    </a:ln>
                    <a:extLst>
                      <a:ext uri="{53640926-AAD7-44D8-BBD7-CCE9431645EC}">
                        <a14:shadowObscured xmlns:a14="http://schemas.microsoft.com/office/drawing/2010/main"/>
                      </a:ext>
                    </a:extLst>
                  </pic:spPr>
                </pic:pic>
              </a:graphicData>
            </a:graphic>
          </wp:inline>
        </w:drawing>
      </w:r>
    </w:p>
    <w:p w14:paraId="66E47FBA" w14:textId="2ACFFA60" w:rsidR="00DD5AFB" w:rsidRPr="00706F48" w:rsidRDefault="00DD5AFB" w:rsidP="00DD5AFB">
      <w:pPr>
        <w:pStyle w:val="MDPI51figurecaption"/>
      </w:pPr>
      <w:r>
        <w:rPr>
          <w:b/>
        </w:rPr>
        <w:t>Figure 9</w:t>
      </w:r>
      <w:r w:rsidRPr="00706F48">
        <w:rPr>
          <w:b/>
        </w:rPr>
        <w:t>.</w:t>
      </w:r>
      <w:r w:rsidRPr="00706F48">
        <w:t xml:space="preserve"> </w:t>
      </w:r>
      <w:r w:rsidRPr="00DD5AFB">
        <w:t xml:space="preserve">The points along the side of a vertical plane on a box were isolated and the error perpendicular to the plane of the box </w:t>
      </w:r>
      <w:r w:rsidR="00652704">
        <w:t>were</w:t>
      </w:r>
      <w:r w:rsidR="00652704" w:rsidRPr="00DD5AFB">
        <w:t xml:space="preserve"> </w:t>
      </w:r>
      <w:r w:rsidRPr="00DD5AFB">
        <w:t xml:space="preserve">visualized for each dense reconstruction setting, with white regions indicating no </w:t>
      </w:r>
      <w:r w:rsidR="00A93831">
        <w:t xml:space="preserve">point cloud </w:t>
      </w:r>
      <w:r w:rsidRPr="00DD5AFB">
        <w:t xml:space="preserve">data. Notice that the region with data gaps in the </w:t>
      </w:r>
      <w:r w:rsidR="00A93831">
        <w:t xml:space="preserve">point cloud from the </w:t>
      </w:r>
      <w:r w:rsidRPr="00DD5AFB">
        <w:t xml:space="preserve">ultra-high setting </w:t>
      </w:r>
      <w:r w:rsidR="00A93831">
        <w:t>correspond</w:t>
      </w:r>
      <w:r w:rsidR="00652704">
        <w:t>s</w:t>
      </w:r>
      <w:r w:rsidR="00A93831" w:rsidRPr="00DD5AFB">
        <w:t xml:space="preserve"> </w:t>
      </w:r>
      <w:r w:rsidRPr="00DD5AFB">
        <w:t>to the region of the plane with low image texture, as shown in the lower right plot.</w:t>
      </w:r>
    </w:p>
    <w:p w14:paraId="6704F5E2" w14:textId="66E890CD" w:rsidR="008258F6" w:rsidRDefault="008258F6" w:rsidP="00D76B98">
      <w:pPr>
        <w:pStyle w:val="MDPI22heading2"/>
        <w:rPr>
          <w:i w:val="0"/>
          <w:noProof w:val="0"/>
        </w:rPr>
      </w:pPr>
      <w:r w:rsidRPr="008258F6">
        <w:rPr>
          <w:i w:val="0"/>
          <w:noProof w:val="0"/>
        </w:rPr>
        <w:t xml:space="preserve">A more quantitative, statistical assessment was performed to assess the error throughout the entire scene by calculating a histogram for the distribution of error in each point cloud, as shown in Figure 8. These distributions bolster the conclusion derived from the box profile plot, which is that higher quality dense reconstruction settings yield more accurate results than a lower quality reconstruction. While the accuracy of the GCPs, as provided in Agisoft Photoscan,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w:t>
      </w:r>
      <w:r w:rsidR="005078D0" w:rsidRPr="008258F6">
        <w:rPr>
          <w:i w:val="0"/>
          <w:noProof w:val="0"/>
        </w:rPr>
        <w:t>for</w:t>
      </w:r>
      <w:r w:rsidRPr="008258F6">
        <w:rPr>
          <w:i w:val="0"/>
          <w:noProof w:val="0"/>
        </w:rPr>
        <w:t xml:space="preserve"> </w:t>
      </w:r>
      <w:r w:rsidR="00346006">
        <w:rPr>
          <w:i w:val="0"/>
          <w:noProof w:val="0"/>
        </w:rPr>
        <w:t>error</w:t>
      </w:r>
      <w:r w:rsidRPr="008258F6">
        <w:rPr>
          <w:i w:val="0"/>
          <w:noProof w:val="0"/>
        </w:rPr>
        <w:t xml:space="preserve"> distribution</w:t>
      </w:r>
      <w:r w:rsidR="006D5A38">
        <w:rPr>
          <w:i w:val="0"/>
          <w:noProof w:val="0"/>
        </w:rPr>
        <w:t>s</w:t>
      </w:r>
      <w:r w:rsidRPr="008258F6">
        <w:rPr>
          <w:i w:val="0"/>
          <w:noProof w:val="0"/>
        </w:rPr>
        <w:t xml:space="preserve"> to be generalized.</w:t>
      </w:r>
      <w:r w:rsidR="00393851">
        <w:rPr>
          <w:i w:val="0"/>
          <w:noProof w:val="0"/>
        </w:rPr>
        <w:t xml:space="preserve"> The magnitude of the error was </w:t>
      </w:r>
      <w:r w:rsidR="000676CE">
        <w:rPr>
          <w:i w:val="0"/>
          <w:noProof w:val="0"/>
        </w:rPr>
        <w:t>likely influenced by the varying sun angle, image noise, image blur, and image vignetting, which were introduced to model the simulated camera more realistically. These variables could be isolated individually in future experimentation.</w:t>
      </w:r>
    </w:p>
    <w:p w14:paraId="4459CDD8" w14:textId="77777777" w:rsidR="00DD5AFB" w:rsidRDefault="00DD5AFB" w:rsidP="00346006">
      <w:pPr>
        <w:pStyle w:val="MDPI21heading1"/>
        <w:jc w:val="center"/>
      </w:pPr>
      <w:r>
        <w:rPr>
          <w:noProof/>
          <w:lang w:eastAsia="en-US" w:bidi="ar-SA"/>
        </w:rPr>
        <w:lastRenderedPageBreak/>
        <w:drawing>
          <wp:inline distT="0" distB="0" distL="0" distR="0" wp14:anchorId="28A9571E" wp14:editId="73AD57E1">
            <wp:extent cx="4984366" cy="224997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17"/>
                    <a:stretch>
                      <a:fillRect/>
                    </a:stretch>
                  </pic:blipFill>
                  <pic:spPr bwMode="auto">
                    <a:xfrm>
                      <a:off x="0" y="0"/>
                      <a:ext cx="4984366" cy="2249976"/>
                    </a:xfrm>
                    <a:prstGeom prst="rect">
                      <a:avLst/>
                    </a:prstGeom>
                    <a:noFill/>
                    <a:ln>
                      <a:noFill/>
                    </a:ln>
                  </pic:spPr>
                </pic:pic>
              </a:graphicData>
            </a:graphic>
          </wp:inline>
        </w:drawing>
      </w:r>
    </w:p>
    <w:p w14:paraId="443AC324" w14:textId="1703A8C4" w:rsidR="00DD5AFB" w:rsidRPr="00706F48" w:rsidRDefault="00DD5AFB" w:rsidP="00DD5AFB">
      <w:pPr>
        <w:pStyle w:val="MDPI51figurecaption"/>
      </w:pPr>
      <w:r w:rsidRPr="00706F48">
        <w:rPr>
          <w:b/>
        </w:rPr>
        <w:t>Figure 1</w:t>
      </w:r>
      <w:r>
        <w:rPr>
          <w:b/>
        </w:rPr>
        <w:t>0</w:t>
      </w:r>
      <w:r w:rsidRPr="00706F48">
        <w:rPr>
          <w:b/>
        </w:rPr>
        <w:t>.</w:t>
      </w:r>
      <w:r w:rsidRPr="00706F48">
        <w:t xml:space="preserve"> </w:t>
      </w:r>
      <w:r w:rsidRPr="00DD5AFB">
        <w:t xml:space="preserve">The signed error probability distribution for each of the calculated dense point clouds </w:t>
      </w:r>
      <w:r w:rsidR="00652704">
        <w:t xml:space="preserve">clearly indicates the increase in accuracy (decrease in variance) for increasing dense reconstruction setting. </w:t>
      </w:r>
    </w:p>
    <w:p w14:paraId="1D5D1698" w14:textId="77777777" w:rsidR="00D76B98" w:rsidRPr="00706F48" w:rsidRDefault="00D76B98" w:rsidP="00D76B98">
      <w:pPr>
        <w:pStyle w:val="MDPI21heading1"/>
      </w:pPr>
      <w:r w:rsidRPr="00706F48">
        <w:t>4. Discussion</w:t>
      </w:r>
    </w:p>
    <w:p w14:paraId="173888E2" w14:textId="556B2033" w:rsidR="008258F6" w:rsidRPr="008258F6" w:rsidRDefault="008258F6" w:rsidP="008258F6">
      <w:pPr>
        <w:pStyle w:val="MDPI21heading1"/>
        <w:rPr>
          <w:b w:val="0"/>
        </w:rPr>
      </w:pPr>
      <w:r w:rsidRPr="008258F6">
        <w:rPr>
          <w:b w:val="0"/>
        </w:rPr>
        <w:t xml:space="preserve">The use case demonstration provides just one example of the type of rigorous analysis that can be obtained by utilizing </w:t>
      </w:r>
      <w:r w:rsidR="00624147">
        <w:rPr>
          <w:b w:val="0"/>
        </w:rPr>
        <w:t>the simUAS image rendering workflow</w:t>
      </w:r>
      <w:r w:rsidRPr="008258F6">
        <w:rPr>
          <w:b w:val="0"/>
        </w:rPr>
        <w:t>. It is important to note that the</w:t>
      </w:r>
      <w:del w:id="39" w:author="Richie" w:date="2017-04-12T15:53:00Z">
        <w:r w:rsidRPr="008258F6" w:rsidDel="0056327E">
          <w:rPr>
            <w:b w:val="0"/>
          </w:rPr>
          <w:delText xml:space="preserve"> data and</w:delText>
        </w:r>
      </w:del>
      <w:r w:rsidRPr="008258F6">
        <w:rPr>
          <w:b w:val="0"/>
        </w:rPr>
        <w:t xml:space="preserve"> results </w:t>
      </w:r>
      <w:del w:id="40" w:author="Richie" w:date="2017-04-12T15:53:00Z">
        <w:r w:rsidRPr="008258F6" w:rsidDel="0056327E">
          <w:rPr>
            <w:b w:val="0"/>
          </w:rPr>
          <w:delText>associated in</w:delText>
        </w:r>
      </w:del>
      <w:ins w:id="41" w:author="Richie" w:date="2017-04-12T15:53:00Z">
        <w:r w:rsidR="0056327E">
          <w:rPr>
            <w:b w:val="0"/>
          </w:rPr>
          <w:t>of</w:t>
        </w:r>
      </w:ins>
      <w:r w:rsidRPr="008258F6">
        <w:rPr>
          <w:b w:val="0"/>
        </w:rPr>
        <w:t xml:space="preserve"> this experiment are closely coupled to the texture and topography of the scene. Future work will vary these independent variables to assess their effect on point cloud accuracy.</w:t>
      </w:r>
    </w:p>
    <w:p w14:paraId="6EE7FA66" w14:textId="2D050BC2" w:rsidR="008258F6" w:rsidRPr="008258F6" w:rsidRDefault="008258F6" w:rsidP="008258F6">
      <w:pPr>
        <w:pStyle w:val="MDPI21heading1"/>
        <w:rPr>
          <w:b w:val="0"/>
        </w:rPr>
      </w:pPr>
      <w:r w:rsidRPr="008258F6">
        <w:rPr>
          <w:b w:val="0"/>
        </w:rPr>
        <w:t xml:space="preserve">The first conclusion from this example experiment is that the error and standard deviation of error are larger for points outside of the area of interest, which in this experiment was -50 m to 50 m in both the </w:t>
      </w:r>
      <w:r w:rsidRPr="00B62B5A">
        <w:rPr>
          <w:b w:val="0"/>
          <w:i/>
        </w:rPr>
        <w:t>x</w:t>
      </w:r>
      <w:r w:rsidRPr="008258F6">
        <w:rPr>
          <w:b w:val="0"/>
        </w:rPr>
        <w:t xml:space="preserve"> and </w:t>
      </w:r>
      <w:r w:rsidRPr="00B62B5A">
        <w:rPr>
          <w:b w:val="0"/>
          <w:i/>
        </w:rPr>
        <w:t>y</w:t>
      </w:r>
      <w:r w:rsidRPr="008258F6">
        <w:rPr>
          <w:b w:val="0"/>
        </w:rPr>
        <w:t xml:space="preserve"> directions. This is shown in the spatial error plot in Figure </w:t>
      </w:r>
      <w:r w:rsidR="00B62B5A">
        <w:rPr>
          <w:b w:val="0"/>
        </w:rPr>
        <w:t>7</w:t>
      </w:r>
      <w:r w:rsidRPr="008258F6">
        <w:rPr>
          <w:b w:val="0"/>
        </w:rPr>
        <w:t xml:space="preserve">.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547E1304" w14:textId="71DEB9B7" w:rsidR="008258F6" w:rsidRPr="008258F6" w:rsidRDefault="008258F6" w:rsidP="008258F6">
      <w:pPr>
        <w:pStyle w:val="MDPI21heading1"/>
        <w:rPr>
          <w:b w:val="0"/>
        </w:rPr>
      </w:pPr>
      <w:r w:rsidRPr="008258F6">
        <w:rPr>
          <w:b w:val="0"/>
        </w:rPr>
        <w:t xml:space="preserve">The second conclusion from this example experiment is that a </w:t>
      </w:r>
      <w:r w:rsidR="006D5A38">
        <w:rPr>
          <w:b w:val="0"/>
        </w:rPr>
        <w:t>“</w:t>
      </w:r>
      <w:r w:rsidRPr="008258F6">
        <w:rPr>
          <w:b w:val="0"/>
        </w:rPr>
        <w:t>higher</w:t>
      </w:r>
      <w:r w:rsidR="006D5A38">
        <w:rPr>
          <w:b w:val="0"/>
        </w:rPr>
        <w:t>”</w:t>
      </w:r>
      <w:r w:rsidRPr="008258F6">
        <w:rPr>
          <w:b w:val="0"/>
        </w:rPr>
        <w:t xml:space="preserve"> quality dense point cloud</w:t>
      </w:r>
      <w:r w:rsidR="006D5A38">
        <w:rPr>
          <w:b w:val="0"/>
        </w:rPr>
        <w:t xml:space="preserve"> reconstruction </w:t>
      </w:r>
      <w:r w:rsidR="005078D0">
        <w:rPr>
          <w:b w:val="0"/>
        </w:rPr>
        <w:t>setting</w:t>
      </w:r>
      <w:r w:rsidR="005078D0" w:rsidRPr="008258F6">
        <w:rPr>
          <w:b w:val="0"/>
        </w:rPr>
        <w:t xml:space="preserve"> results</w:t>
      </w:r>
      <w:r w:rsidRPr="008258F6">
        <w:rPr>
          <w:b w:val="0"/>
        </w:rPr>
        <w:t xml:space="preserve"> in a more accurate point cloud, as shown qualitatively in Figure </w:t>
      </w:r>
      <w:r w:rsidR="00B62B5A">
        <w:rPr>
          <w:b w:val="0"/>
        </w:rPr>
        <w:t>8</w:t>
      </w:r>
      <w:r w:rsidR="00B62B5A" w:rsidRPr="008258F6">
        <w:rPr>
          <w:b w:val="0"/>
        </w:rPr>
        <w:t xml:space="preserve"> </w:t>
      </w:r>
      <w:r w:rsidRPr="008258F6">
        <w:rPr>
          <w:b w:val="0"/>
        </w:rPr>
        <w:t xml:space="preserve">and quantitatively in Figure </w:t>
      </w:r>
      <w:r w:rsidR="00B62B5A">
        <w:rPr>
          <w:b w:val="0"/>
        </w:rPr>
        <w:t>9</w:t>
      </w:r>
      <w:r w:rsidRPr="008258F6">
        <w:rPr>
          <w:b w:val="0"/>
        </w:rPr>
        <w:t>. The quality settings in Photoscan determines the amount of downsampling of the imagery that should occur before performing the reconstruction algorithm. The downsampling of the imagery removes some of the finer texture details in the imagery, and therefor</w:t>
      </w:r>
      <w:r w:rsidR="006D5A38">
        <w:rPr>
          <w:b w:val="0"/>
        </w:rPr>
        <w:t>e</w:t>
      </w:r>
      <w:r w:rsidRPr="008258F6">
        <w:rPr>
          <w:b w:val="0"/>
        </w:rPr>
        <w:t xml:space="preserve"> reduces the quality of the keypoint matching. The authors recommend using the </w:t>
      </w:r>
      <w:r w:rsidR="006D5A38">
        <w:rPr>
          <w:b w:val="0"/>
        </w:rPr>
        <w:t>“</w:t>
      </w:r>
      <w:r w:rsidRPr="008258F6">
        <w:rPr>
          <w:b w:val="0"/>
        </w:rPr>
        <w:t>highest</w:t>
      </w:r>
      <w:r w:rsidR="006D5A38">
        <w:rPr>
          <w:b w:val="0"/>
        </w:rPr>
        <w:t>”</w:t>
      </w:r>
      <w:r w:rsidRPr="008258F6">
        <w:rPr>
          <w:b w:val="0"/>
        </w:rPr>
        <w:t xml:space="preserve">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Mp images (77) </w:t>
      </w:r>
      <w:r w:rsidR="006D5A38">
        <w:rPr>
          <w:b w:val="0"/>
        </w:rPr>
        <w:t>were</w:t>
      </w:r>
      <w:r w:rsidR="006D5A38" w:rsidRPr="008258F6">
        <w:rPr>
          <w:b w:val="0"/>
        </w:rPr>
        <w:t xml:space="preserve"> </w:t>
      </w:r>
      <w:r w:rsidRPr="008258F6">
        <w:rPr>
          <w:b w:val="0"/>
        </w:rPr>
        <w:t xml:space="preserve">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w:t>
      </w:r>
      <w:r w:rsidR="00652704">
        <w:rPr>
          <w:b w:val="0"/>
        </w:rPr>
        <w:t>viable</w:t>
      </w:r>
      <w:r w:rsidR="00652704" w:rsidRPr="008258F6">
        <w:rPr>
          <w:b w:val="0"/>
        </w:rPr>
        <w:t xml:space="preserve"> </w:t>
      </w:r>
      <w:r w:rsidRPr="008258F6">
        <w:rPr>
          <w:b w:val="0"/>
        </w:rPr>
        <w:t xml:space="preserve">solution for all experiments. </w:t>
      </w:r>
    </w:p>
    <w:p w14:paraId="03AC52F4" w14:textId="0A2EE296" w:rsidR="008258F6" w:rsidRDefault="008258F6" w:rsidP="008258F6">
      <w:pPr>
        <w:pStyle w:val="MDPI21heading1"/>
        <w:rPr>
          <w:b w:val="0"/>
        </w:rPr>
      </w:pPr>
      <w:r w:rsidRPr="008258F6">
        <w:rPr>
          <w:b w:val="0"/>
        </w:rPr>
        <w:t xml:space="preserve">The third conclusion is that the RMSE of the GCP control network as shown in Agisoft Photoscan Pro is insufficient to characterize the accuracy of the resultant dense point cloud. In this extremely idealized experiment, where the GCP positions, pixel coordinates of GCPs, camera positions, and camera calibration were all input precisely, the GCP control network 3D RMSE </w:t>
      </w:r>
      <w:r w:rsidR="006D5A38">
        <w:rPr>
          <w:b w:val="0"/>
        </w:rPr>
        <w:t xml:space="preserve">reported by </w:t>
      </w:r>
      <w:r w:rsidR="005078D0">
        <w:rPr>
          <w:b w:val="0"/>
        </w:rPr>
        <w:t xml:space="preserve">Agisoft </w:t>
      </w:r>
      <w:r w:rsidR="005078D0">
        <w:rPr>
          <w:b w:val="0"/>
        </w:rPr>
        <w:lastRenderedPageBreak/>
        <w:t xml:space="preserve">Photoscan </w:t>
      </w:r>
      <w:r w:rsidRPr="008258F6">
        <w:rPr>
          <w:b w:val="0"/>
        </w:rPr>
        <w:t xml:space="preserve">was 0.38 mm. The smallest standard deviation, </w:t>
      </w:r>
      <w:r w:rsidR="006D5A38">
        <w:rPr>
          <w:b w:val="0"/>
        </w:rPr>
        <w:t xml:space="preserve">which occurred </w:t>
      </w:r>
      <w:r w:rsidRPr="008258F6">
        <w:rPr>
          <w:b w:val="0"/>
        </w:rPr>
        <w:t xml:space="preserve">using the “ultra-high” quality setting, was 2.6 mm and the largest standard deviation, using the “lowest” setting, was 32.3 mm, as shown in Table 6. Further experimentation is needed to determine the relationship between the </w:t>
      </w:r>
      <w:r w:rsidR="006D5A38">
        <w:rPr>
          <w:b w:val="0"/>
        </w:rPr>
        <w:t xml:space="preserve">Photoscan reported </w:t>
      </w:r>
      <w:r w:rsidRPr="008258F6">
        <w:rPr>
          <w:b w:val="0"/>
        </w:rPr>
        <w:t xml:space="preserve">GCP total RMSE and the </w:t>
      </w:r>
      <w:r w:rsidR="002C52DD">
        <w:rPr>
          <w:b w:val="0"/>
        </w:rPr>
        <w:t xml:space="preserve">computed </w:t>
      </w:r>
      <w:r w:rsidRPr="008258F6">
        <w:rPr>
          <w:b w:val="0"/>
        </w:rPr>
        <w:t xml:space="preserve">RMSE of the dense point cloud. The image rendering workflow developed in this research is well suited to perform </w:t>
      </w:r>
      <w:r w:rsidR="002C52DD" w:rsidRPr="008258F6">
        <w:rPr>
          <w:b w:val="0"/>
        </w:rPr>
        <w:t>th</w:t>
      </w:r>
      <w:r w:rsidR="002C52DD">
        <w:rPr>
          <w:b w:val="0"/>
        </w:rPr>
        <w:t>is</w:t>
      </w:r>
      <w:r w:rsidR="002C52DD" w:rsidRPr="008258F6">
        <w:rPr>
          <w:b w:val="0"/>
        </w:rPr>
        <w:t xml:space="preserve"> </w:t>
      </w:r>
      <w:r w:rsidRPr="008258F6">
        <w:rPr>
          <w:b w:val="0"/>
        </w:rPr>
        <w:t>experimentation</w:t>
      </w:r>
      <w:r w:rsidR="002C52DD">
        <w:rPr>
          <w:b w:val="0"/>
        </w:rPr>
        <w:t>, which is currently being considered as one of a number of planned follow-on studies</w:t>
      </w:r>
      <w:r w:rsidRPr="008258F6">
        <w:rPr>
          <w:b w:val="0"/>
        </w:rPr>
        <w:t>.</w:t>
      </w:r>
    </w:p>
    <w:p w14:paraId="04F70D99" w14:textId="77777777" w:rsidR="00C17CCE" w:rsidRDefault="00C17CCE" w:rsidP="00C17CCE">
      <w:pPr>
        <w:pStyle w:val="MDPI22heading2"/>
      </w:pPr>
      <w:r>
        <w:t xml:space="preserve">4.1. Methodology Implications </w:t>
      </w:r>
    </w:p>
    <w:p w14:paraId="14D1477B" w14:textId="01F132BE" w:rsidR="008258F6" w:rsidRPr="008258F6" w:rsidRDefault="008258F6" w:rsidP="008258F6">
      <w:pPr>
        <w:pStyle w:val="MDPI21heading1"/>
        <w:rPr>
          <w:b w:val="0"/>
        </w:rPr>
      </w:pPr>
      <w:r w:rsidRPr="008258F6">
        <w:rPr>
          <w:b w:val="0"/>
        </w:rPr>
        <w:t>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w:t>
      </w:r>
      <w:r w:rsidR="006D5A38">
        <w:rPr>
          <w:b w:val="0"/>
        </w:rPr>
        <w:t xml:space="preserve"> prior to SfM processing</w:t>
      </w:r>
      <w:r w:rsidRPr="008258F6">
        <w:rPr>
          <w:b w:val="0"/>
        </w:rPr>
        <w:t xml:space="preserve">. The accuracy of the camera trajectory, GCP position, camera calibration, and GCP pixel coordinates in each image can also be systematically adjusted to simulate uncertainty in a </w:t>
      </w:r>
      <w:r w:rsidR="005078D0" w:rsidRPr="008258F6">
        <w:rPr>
          <w:b w:val="0"/>
        </w:rPr>
        <w:t>real-world</w:t>
      </w:r>
      <w:r w:rsidRPr="008258F6">
        <w:rPr>
          <w:b w:val="0"/>
        </w:rPr>
        <w:t xml:space="preserve"> scenario. The ability to adjust these parameters enables a user to perform a sensitivity analysis with numerous independent variables. </w:t>
      </w:r>
    </w:p>
    <w:p w14:paraId="3BAFE332" w14:textId="7C7E8938" w:rsidR="008258F6" w:rsidRPr="008258F6" w:rsidRDefault="008258F6" w:rsidP="008258F6">
      <w:pPr>
        <w:pStyle w:val="MDPI21heading1"/>
        <w:rPr>
          <w:b w:val="0"/>
        </w:rPr>
      </w:pPr>
      <w:r w:rsidRPr="008258F6">
        <w:rPr>
          <w:b w:val="0"/>
        </w:rPr>
        <w:t xml:space="preserve">While this methodology enables the user to perform repeatable, accurate experiments without the need for time-consuming field 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w:t>
      </w:r>
      <w:r w:rsidR="00624147">
        <w:rPr>
          <w:b w:val="0"/>
        </w:rPr>
        <w:t>“</w:t>
      </w:r>
      <w:r w:rsidR="006E270F">
        <w:rPr>
          <w:b w:val="0"/>
        </w:rPr>
        <w:t>color management”</w:t>
      </w:r>
      <w:r w:rsidRPr="008258F6">
        <w:rPr>
          <w:b w:val="0"/>
        </w:rPr>
        <w:t xml:space="preserve"> of the resultant imagery. For this experiment, these </w:t>
      </w:r>
      <w:r w:rsidR="006E270F">
        <w:rPr>
          <w:b w:val="0"/>
        </w:rPr>
        <w:t>settings</w:t>
      </w:r>
      <w:r w:rsidRPr="008258F6">
        <w:rPr>
          <w:b w:val="0"/>
        </w:rPr>
        <w:t xml:space="preserve"> were </w:t>
      </w:r>
      <w:r w:rsidR="009574EE">
        <w:rPr>
          <w:b w:val="0"/>
        </w:rPr>
        <w:t xml:space="preserve">left at the default settings, providing </w:t>
      </w:r>
      <w:r w:rsidRPr="008258F6">
        <w:rPr>
          <w:b w:val="0"/>
        </w:rPr>
        <w:t>imagery that was not over</w:t>
      </w:r>
      <w:r w:rsidR="009574EE">
        <w:rPr>
          <w:b w:val="0"/>
        </w:rPr>
        <w:t>-</w:t>
      </w:r>
      <w:r w:rsidRPr="008258F6">
        <w:rPr>
          <w:b w:val="0"/>
        </w:rPr>
        <w:t xml:space="preserve"> or underexposed. While the lighting in the scene using the Blender Internal Render Engine does not perfectly replicate physics-based lighting, the absolute color of each surface of an object is constant and perfectly Lambertian. The keypoint detection and SfM algorithms utilize gradients in colors and the absolute colors of the scene, and the accuracy </w:t>
      </w:r>
      <w:r w:rsidR="006E270F">
        <w:rPr>
          <w:b w:val="0"/>
        </w:rPr>
        <w:t xml:space="preserve">of the methodology </w:t>
      </w:r>
      <w:r w:rsidRPr="008258F6">
        <w:rPr>
          <w:b w:val="0"/>
        </w:rPr>
        <w:t>should not be effected by the imperfect lighting</w:t>
      </w:r>
      <w:r w:rsidR="009574EE">
        <w:rPr>
          <w:b w:val="0"/>
        </w:rPr>
        <w:t>; however, it is recommended that this be rigorously investigated in future research</w:t>
      </w:r>
      <w:r w:rsidRPr="008258F6">
        <w:rPr>
          <w:b w:val="0"/>
        </w:rPr>
        <w:t>.</w:t>
      </w:r>
    </w:p>
    <w:p w14:paraId="65ABC0C4" w14:textId="4A67A77E" w:rsidR="008258F6" w:rsidRPr="008258F6" w:rsidRDefault="008258F6" w:rsidP="008258F6">
      <w:pPr>
        <w:pStyle w:val="MDPI21heading1"/>
        <w:rPr>
          <w:b w:val="0"/>
        </w:rPr>
      </w:pPr>
      <w:r w:rsidRPr="008258F6">
        <w:rPr>
          <w:b w:val="0"/>
        </w:rPr>
        <w:t xml:space="preserve">Another source of inaccuracy in the Blender Internal Render Engine methodology is that the methodology to convert the scene to pixel values relies </w:t>
      </w:r>
      <w:r w:rsidR="006E270F">
        <w:rPr>
          <w:b w:val="0"/>
        </w:rPr>
        <w:t>o</w:t>
      </w:r>
      <w:r w:rsidRPr="008258F6">
        <w:rPr>
          <w:b w:val="0"/>
        </w:rPr>
        <w:t>n an integration over a finite number of subpixel super-sampling</w:t>
      </w:r>
      <w:r w:rsidR="006E270F">
        <w:rPr>
          <w:b w:val="0"/>
        </w:rPr>
        <w:t xml:space="preserve"> ray calculations</w:t>
      </w:r>
      <w:r w:rsidRPr="008258F6">
        <w:rPr>
          <w:b w:val="0"/>
        </w:rPr>
        <w:t>. This deviates from a real-world camera where the pixel value is a result of an integration over all available light. The Blender Internal Render Engine uses the term “antialiasing” to describe a super</w:t>
      </w:r>
      <w:r w:rsidR="005078D0">
        <w:rPr>
          <w:b w:val="0"/>
        </w:rPr>
        <w:t>-</w:t>
      </w:r>
      <w:r w:rsidRPr="008258F6">
        <w:rPr>
          <w:b w:val="0"/>
        </w:rPr>
        <w:t>sampling methodology for each pixel, which can super</w:t>
      </w:r>
      <w:r w:rsidR="005078D0">
        <w:rPr>
          <w:b w:val="0"/>
        </w:rPr>
        <w:t>-</w:t>
      </w:r>
      <w:r w:rsidRPr="008258F6">
        <w:rPr>
          <w:b w:val="0"/>
        </w:rPr>
        <w:t xml:space="preserve">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090F039C" w14:textId="26E89CA0" w:rsidR="008258F6" w:rsidRDefault="00346006" w:rsidP="008258F6">
      <w:pPr>
        <w:pStyle w:val="MDPI21heading1"/>
        <w:rPr>
          <w:b w:val="0"/>
        </w:rPr>
      </w:pPr>
      <w:r>
        <w:rPr>
          <w:b w:val="0"/>
        </w:rPr>
        <w:t>Yet a</w:t>
      </w:r>
      <w:r w:rsidRPr="008258F6">
        <w:rPr>
          <w:b w:val="0"/>
        </w:rPr>
        <w:t xml:space="preserve">nother </w:t>
      </w:r>
      <w:r w:rsidR="008258F6" w:rsidRPr="008258F6">
        <w:rPr>
          <w:b w:val="0"/>
        </w:rPr>
        <w:t>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w:t>
      </w:r>
      <w:r w:rsidR="006E270F">
        <w:rPr>
          <w:b w:val="0"/>
        </w:rPr>
        <w:t xml:space="preserve"> without requiring an extremely large image as the texture</w:t>
      </w:r>
      <w:r w:rsidR="008258F6" w:rsidRPr="008258F6">
        <w:rPr>
          <w:b w:val="0"/>
        </w:rPr>
        <w:t xml:space="preserve">. Despite this effort, it is possible that keypoint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w:t>
      </w:r>
      <w:r w:rsidR="008258F6" w:rsidRPr="008258F6">
        <w:rPr>
          <w:b w:val="0"/>
        </w:rPr>
        <w:lastRenderedPageBreak/>
        <w:t>effect was not observed, but if the scene is not generated carefully, these repeating textures could induce a significant amount of inaccuracy in the SfM processing step.</w:t>
      </w:r>
    </w:p>
    <w:p w14:paraId="200A3A6F" w14:textId="77777777" w:rsidR="00EA6423" w:rsidRPr="00706F48" w:rsidRDefault="000E6CB9" w:rsidP="008258F6">
      <w:pPr>
        <w:pStyle w:val="MDPI21heading1"/>
      </w:pPr>
      <w:r>
        <w:t xml:space="preserve">5. </w:t>
      </w:r>
      <w:r w:rsidR="00021AA3">
        <w:t>Conclusions</w:t>
      </w:r>
    </w:p>
    <w:p w14:paraId="43708818" w14:textId="79050B40" w:rsidR="008258F6" w:rsidRPr="008258F6" w:rsidRDefault="008258F6" w:rsidP="008258F6">
      <w:pPr>
        <w:pStyle w:val="MDPI21heading1"/>
        <w:rPr>
          <w:b w:val="0"/>
        </w:rPr>
      </w:pPr>
      <w:r w:rsidRPr="008258F6">
        <w:rPr>
          <w:b w:val="0"/>
        </w:rPr>
        <w:t xml:space="preserve">This study has demonstrated a new workflow leveraging </w:t>
      </w:r>
      <w:r w:rsidR="00AE18F5">
        <w:rPr>
          <w:b w:val="0"/>
        </w:rPr>
        <w:t xml:space="preserve">the Blender Internal Render Engine, </w:t>
      </w:r>
      <w:r w:rsidRPr="008258F6">
        <w:rPr>
          <w:b w:val="0"/>
        </w:rPr>
        <w:t xml:space="preserve">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 resolution), modeled acquisition parameters (e.g., flying height, exposure rate) and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w:t>
      </w:r>
      <w:r w:rsidR="00624147" w:rsidRPr="008258F6">
        <w:rPr>
          <w:b w:val="0"/>
        </w:rPr>
        <w:t>th</w:t>
      </w:r>
      <w:r w:rsidR="00624147">
        <w:rPr>
          <w:b w:val="0"/>
        </w:rPr>
        <w:t>e simUAS image rendering</w:t>
      </w:r>
      <w:r w:rsidR="00624147" w:rsidRPr="008258F6">
        <w:rPr>
          <w:b w:val="0"/>
        </w:rPr>
        <w:t xml:space="preserve"> </w:t>
      </w:r>
      <w:r w:rsidRPr="008258F6">
        <w:rPr>
          <w:b w:val="0"/>
        </w:rPr>
        <w:t>approach is that it avoids confounding variables (e.g., variable wind and solar illumination, as well as moving objects in the scene), which can complicate accuracy assessments performed with real-world imagery.</w:t>
      </w:r>
    </w:p>
    <w:p w14:paraId="4F21DD68" w14:textId="06A07635" w:rsidR="008258F6" w:rsidRPr="008258F6" w:rsidRDefault="008258F6" w:rsidP="008258F6">
      <w:pPr>
        <w:pStyle w:val="MDPI21heading1"/>
        <w:rPr>
          <w:b w:val="0"/>
        </w:rPr>
      </w:pPr>
      <w:r w:rsidRPr="008258F6">
        <w:rPr>
          <w:b w:val="0"/>
        </w:rPr>
        <w:t xml:space="preserve">In this paper, one example of a use case was presented, in which we examined the effects of </w:t>
      </w:r>
      <w:r w:rsidR="005078D0">
        <w:rPr>
          <w:b w:val="0"/>
        </w:rPr>
        <w:t xml:space="preserve">the </w:t>
      </w:r>
      <w:r w:rsidRPr="008258F6">
        <w:rPr>
          <w:b w:val="0"/>
        </w:rPr>
        <w:t xml:space="preserve">Agisoft Photoscan reconstruction quality setting (lowest, low, medium, high, and highest) on resultant point cloud accuracy using a simulated </w:t>
      </w:r>
      <w:r w:rsidR="006E270F">
        <w:rPr>
          <w:b w:val="0"/>
        </w:rPr>
        <w:t>UAS</w:t>
      </w:r>
      <w:r w:rsidRPr="008258F6">
        <w:rPr>
          <w:b w:val="0"/>
        </w:rPr>
        <w:t xml:space="preserve"> imagery data set with a camera model emulating a Sony A5000. It was shown that the RMSE of the resultant point clouds does, in fact, depend strongly on the reconstruction quality setting. An additional finding </w:t>
      </w:r>
      <w:del w:id="42" w:author="Richie" w:date="2017-04-12T15:52:00Z">
        <w:r w:rsidRPr="008258F6" w:rsidDel="0056327E">
          <w:rPr>
            <w:b w:val="0"/>
          </w:rPr>
          <w:delText xml:space="preserve">what </w:delText>
        </w:r>
      </w:del>
      <w:ins w:id="43" w:author="Richie" w:date="2017-04-12T15:52:00Z">
        <w:r w:rsidR="0056327E">
          <w:rPr>
            <w:b w:val="0"/>
          </w:rPr>
          <w:t>was</w:t>
        </w:r>
        <w:r w:rsidR="0056327E" w:rsidRPr="008258F6">
          <w:rPr>
            <w:b w:val="0"/>
          </w:rPr>
          <w:t xml:space="preserve"> </w:t>
        </w:r>
      </w:ins>
      <w:r w:rsidRPr="008258F6">
        <w:rPr>
          <w:b w:val="0"/>
        </w:rPr>
        <w:t xml:space="preserve">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w:t>
      </w:r>
      <w:r w:rsidR="00624147" w:rsidRPr="008258F6">
        <w:rPr>
          <w:b w:val="0"/>
        </w:rPr>
        <w:t>th</w:t>
      </w:r>
      <w:r w:rsidR="00624147">
        <w:rPr>
          <w:b w:val="0"/>
        </w:rPr>
        <w:t>e simUAS</w:t>
      </w:r>
      <w:r w:rsidR="00624147" w:rsidRPr="008258F6">
        <w:rPr>
          <w:b w:val="0"/>
        </w:rPr>
        <w:t xml:space="preserve"> </w:t>
      </w:r>
      <w:r w:rsidRPr="008258F6">
        <w:rPr>
          <w:b w:val="0"/>
        </w:rPr>
        <w:t>workflow to examine point cloud accuracy achievable with new sensor types, and also to conduct accuracy assessments of shallow bathymetric points in SfM-MVS point clouds generated from UAS imagery.</w:t>
      </w:r>
    </w:p>
    <w:p w14:paraId="6137ACB4" w14:textId="2B96E113" w:rsidR="008258F6" w:rsidRDefault="008258F6" w:rsidP="008258F6">
      <w:pPr>
        <w:pStyle w:val="MDPI21heading1"/>
        <w:rPr>
          <w:b w:val="0"/>
        </w:rPr>
      </w:pPr>
      <w:r w:rsidRPr="008258F6">
        <w:rPr>
          <w:b w:val="0"/>
        </w:rPr>
        <w:t xml:space="preserve">Additional topics for future work include investigating </w:t>
      </w:r>
      <w:r w:rsidR="00AE18F5">
        <w:rPr>
          <w:b w:val="0"/>
        </w:rPr>
        <w:t xml:space="preserve">the </w:t>
      </w:r>
      <w:r w:rsidRPr="008258F6">
        <w:rPr>
          <w:b w:val="0"/>
        </w:rPr>
        <w:t xml:space="preserve">radiometric fidelity of the simulated imagery, and further assessing the impacts of texture and topography in the simulated scenes. </w:t>
      </w:r>
      <w:ins w:id="44" w:author="Richie" w:date="2017-04-12T16:30:00Z">
        <w:r w:rsidR="00A029B0">
          <w:rPr>
            <w:b w:val="0"/>
          </w:rPr>
          <w:t>More advanced post-processing effects will be explored</w:t>
        </w:r>
        <w:r w:rsidR="00FF112E">
          <w:rPr>
            <w:b w:val="0"/>
          </w:rPr>
          <w:t>, including</w:t>
        </w:r>
      </w:ins>
      <w:ins w:id="45" w:author="Richie" w:date="2017-04-12T16:42:00Z">
        <w:r w:rsidR="0005343B">
          <w:rPr>
            <w:b w:val="0"/>
          </w:rPr>
          <w:t xml:space="preserve"> local random variability from the Brown distortion model and</w:t>
        </w:r>
      </w:ins>
      <w:ins w:id="46" w:author="Richie" w:date="2017-04-12T16:41:00Z">
        <w:r w:rsidR="0005343B">
          <w:rPr>
            <w:b w:val="0"/>
          </w:rPr>
          <w:t xml:space="preserve"> </w:t>
        </w:r>
      </w:ins>
      <w:ins w:id="47" w:author="Richie" w:date="2017-04-12T16:43:00Z">
        <w:r w:rsidR="0005343B">
          <w:rPr>
            <w:b w:val="0"/>
          </w:rPr>
          <w:t>lens</w:t>
        </w:r>
      </w:ins>
      <w:ins w:id="48" w:author="Richie" w:date="2017-04-12T16:30:00Z">
        <w:r w:rsidR="00FF112E">
          <w:rPr>
            <w:b w:val="0"/>
          </w:rPr>
          <w:t xml:space="preserve"> aberration</w:t>
        </w:r>
      </w:ins>
      <w:ins w:id="49" w:author="Richie" w:date="2017-04-12T16:43:00Z">
        <w:r w:rsidR="0005343B">
          <w:rPr>
            <w:b w:val="0"/>
          </w:rPr>
          <w:t>(spherical and chromatic)</w:t>
        </w:r>
      </w:ins>
      <w:ins w:id="50" w:author="Richie" w:date="2017-04-12T16:30:00Z">
        <w:r w:rsidR="00FF112E">
          <w:rPr>
            <w:b w:val="0"/>
          </w:rPr>
          <w:t xml:space="preserve">. </w:t>
        </w:r>
      </w:ins>
      <w:r w:rsidR="00AE18F5">
        <w:rPr>
          <w:b w:val="0"/>
        </w:rPr>
        <w:t xml:space="preserve">Alternative render engines will also be investigated for feasibility, using the </w:t>
      </w:r>
      <w:r w:rsidR="006E270F">
        <w:rPr>
          <w:b w:val="0"/>
        </w:rPr>
        <w:t>validation methodology</w:t>
      </w:r>
      <w:r w:rsidR="00AE18F5">
        <w:rPr>
          <w:b w:val="0"/>
        </w:rPr>
        <w:t xml:space="preserve"> described here. </w:t>
      </w:r>
      <w:r w:rsidRPr="008258F6">
        <w:rPr>
          <w:b w:val="0"/>
        </w:rPr>
        <w:t xml:space="preserve">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w:t>
      </w:r>
      <w:r w:rsidR="005078D0" w:rsidRPr="008258F6">
        <w:rPr>
          <w:b w:val="0"/>
        </w:rPr>
        <w:t>boats,</w:t>
      </w:r>
      <w:r w:rsidRPr="008258F6">
        <w:rPr>
          <w:b w:val="0"/>
        </w:rPr>
        <w:t xml:space="preserve"> or handheld cameras. It is anticipated that these procedures will prove increasingly beneficial with the continued expansion of SfM-MVS algorithms into new fields.</w:t>
      </w:r>
    </w:p>
    <w:p w14:paraId="29C7201A" w14:textId="5F4A50ED" w:rsidR="00927B14" w:rsidRPr="00706F48" w:rsidRDefault="00927B14" w:rsidP="00927B14">
      <w:pPr>
        <w:pStyle w:val="MDPI63AuthorContributions"/>
      </w:pPr>
      <w:r w:rsidRPr="00706F48">
        <w:rPr>
          <w:b/>
        </w:rPr>
        <w:t xml:space="preserve">Author Contributions: </w:t>
      </w:r>
      <w:r w:rsidR="00511433" w:rsidRPr="00346006">
        <w:t xml:space="preserve">RKS conceived of and coded </w:t>
      </w:r>
      <w:r w:rsidR="00405A1A">
        <w:t xml:space="preserve">the </w:t>
      </w:r>
      <w:r w:rsidR="00511433" w:rsidRPr="00346006">
        <w:t>simUAS workflow. CEP supervised the research and participated in experiment design and analysis of results. Both authors contributed to writing the paper.</w:t>
      </w:r>
    </w:p>
    <w:p w14:paraId="57273E77" w14:textId="77777777" w:rsidR="00927B14" w:rsidRPr="00706F48" w:rsidRDefault="00927B14" w:rsidP="00927B14">
      <w:pPr>
        <w:pStyle w:val="MDPI64CoI"/>
      </w:pPr>
      <w:r w:rsidRPr="00706F48">
        <w:rPr>
          <w:b/>
        </w:rPr>
        <w:t>Conflicts of Interest:</w:t>
      </w:r>
      <w:r w:rsidRPr="00706F48">
        <w:t xml:space="preserve"> </w:t>
      </w:r>
      <w:r>
        <w:t>The authors declare no conflict of interest.</w:t>
      </w:r>
    </w:p>
    <w:p w14:paraId="17943DD7" w14:textId="77777777" w:rsidR="00EA6423" w:rsidRPr="00706F48" w:rsidRDefault="00EA6423" w:rsidP="00172622">
      <w:pPr>
        <w:pStyle w:val="MDPI21heading1"/>
      </w:pPr>
      <w:r w:rsidRPr="00706F48">
        <w:t>References</w:t>
      </w:r>
    </w:p>
    <w:p w14:paraId="7AF662D7" w14:textId="29C3ACA4" w:rsidR="003B1BC0" w:rsidRDefault="003B1BC0" w:rsidP="003B1BC0">
      <w:pPr>
        <w:pStyle w:val="MDPI71References"/>
      </w:pPr>
      <w:bookmarkStart w:id="51" w:name="OLE_LINK3"/>
      <w:r>
        <w:lastRenderedPageBreak/>
        <w:t xml:space="preserve">Westoby, M. J.; Brasington, J.; Glasser, N. F.; Hambrey, M. J.; Reynolds, J. M. “Structure-from-Motion” photogrammetry: A low-cost, effective tool for geoscience applications. </w:t>
      </w:r>
      <w:r w:rsidRPr="003E6EEF">
        <w:rPr>
          <w:i/>
        </w:rPr>
        <w:t>Geomorphology</w:t>
      </w:r>
      <w:r>
        <w:t xml:space="preserve"> </w:t>
      </w:r>
      <w:r w:rsidRPr="003E6EEF">
        <w:rPr>
          <w:b/>
        </w:rPr>
        <w:t>2012</w:t>
      </w:r>
      <w:r>
        <w:t xml:space="preserve">, </w:t>
      </w:r>
      <w:r w:rsidRPr="003E6EEF">
        <w:rPr>
          <w:i/>
        </w:rPr>
        <w:t>179</w:t>
      </w:r>
      <w:r>
        <w:t>, 300–314.</w:t>
      </w:r>
    </w:p>
    <w:p w14:paraId="593AC891" w14:textId="0F5151E3" w:rsidR="003B1BC0" w:rsidRDefault="003B1BC0" w:rsidP="003B1BC0">
      <w:pPr>
        <w:pStyle w:val="MDPI71References"/>
      </w:pPr>
      <w:r>
        <w:t xml:space="preserve">Fonstad, M. A.; Dietrich, J. T.; Courville, B. C.; Jensen, J. L.; Carbonneau, P. E. Topographic structure from motion: A new development in photogrammetric measurement. </w:t>
      </w:r>
      <w:r w:rsidRPr="003E6EEF">
        <w:rPr>
          <w:i/>
        </w:rPr>
        <w:t>Earth Surf. Process. Landforms</w:t>
      </w:r>
      <w:r>
        <w:t xml:space="preserve"> </w:t>
      </w:r>
      <w:r w:rsidRPr="003E6EEF">
        <w:rPr>
          <w:b/>
        </w:rPr>
        <w:t>2013</w:t>
      </w:r>
      <w:r>
        <w:t xml:space="preserve">, </w:t>
      </w:r>
      <w:r w:rsidRPr="003E6EEF">
        <w:rPr>
          <w:i/>
        </w:rPr>
        <w:t>38</w:t>
      </w:r>
      <w:r>
        <w:t>, 421–430.</w:t>
      </w:r>
    </w:p>
    <w:p w14:paraId="3F2D4342" w14:textId="52A48C1B" w:rsidR="003B1BC0" w:rsidRDefault="003B1BC0" w:rsidP="005221D3">
      <w:pPr>
        <w:pStyle w:val="MDPI71References"/>
      </w:pPr>
      <w:r>
        <w:t>Ullman, S. The Interpretation of Visual Motion</w:t>
      </w:r>
      <w:r w:rsidR="005221D3">
        <w:t xml:space="preserve">. </w:t>
      </w:r>
      <w:r w:rsidR="005221D3" w:rsidRPr="003E6EEF">
        <w:rPr>
          <w:i/>
        </w:rPr>
        <w:t>Massachusetts Inst of Technology Pr</w:t>
      </w:r>
      <w:r w:rsidR="005221D3">
        <w:t xml:space="preserve"> </w:t>
      </w:r>
      <w:r w:rsidRPr="003E6EEF">
        <w:rPr>
          <w:b/>
        </w:rPr>
        <w:t>1979</w:t>
      </w:r>
      <w:r>
        <w:t>.</w:t>
      </w:r>
    </w:p>
    <w:p w14:paraId="467A19FC" w14:textId="7D8954F5" w:rsidR="003B1BC0" w:rsidRDefault="003B1BC0" w:rsidP="003B1BC0">
      <w:pPr>
        <w:pStyle w:val="MDPI71References"/>
      </w:pPr>
      <w:r>
        <w:t xml:space="preserve">Ullman, S. The Interpretation of Structure from Motion. </w:t>
      </w:r>
      <w:r w:rsidRPr="003E6EEF">
        <w:rPr>
          <w:i/>
        </w:rPr>
        <w:t>Proc. R. Soc. B Biol. Sci.</w:t>
      </w:r>
      <w:r>
        <w:t xml:space="preserve"> </w:t>
      </w:r>
      <w:r w:rsidRPr="003E6EEF">
        <w:rPr>
          <w:b/>
        </w:rPr>
        <w:t>1979</w:t>
      </w:r>
      <w:r>
        <w:t xml:space="preserve">, </w:t>
      </w:r>
      <w:r w:rsidRPr="003E6EEF">
        <w:rPr>
          <w:i/>
        </w:rPr>
        <w:t>203</w:t>
      </w:r>
      <w:r>
        <w:t>, 405–426.</w:t>
      </w:r>
    </w:p>
    <w:p w14:paraId="188D2C60" w14:textId="0F5DF7E7" w:rsidR="0029579A" w:rsidRDefault="0029579A" w:rsidP="003B1BC0">
      <w:pPr>
        <w:pStyle w:val="MDPI71References"/>
      </w:pPr>
      <w:r>
        <w:t xml:space="preserve">Wolf, P.R. and Dewitt, B.A.. Elements of photogrammetry: with applications in GIS (Vol. 3). </w:t>
      </w:r>
      <w:r w:rsidR="005221D3">
        <w:t>McGraw-Hill :</w:t>
      </w:r>
      <w:r>
        <w:t>New York</w:t>
      </w:r>
      <w:r w:rsidR="005221D3">
        <w:t>, USA, 2000</w:t>
      </w:r>
    </w:p>
    <w:p w14:paraId="5543BEAC" w14:textId="22FC049A" w:rsidR="003B1BC0" w:rsidRDefault="003B1BC0" w:rsidP="003B1BC0">
      <w:pPr>
        <w:pStyle w:val="MDPI71References"/>
      </w:pPr>
      <w:r>
        <w:t xml:space="preserve">Lowe, D. G. Distinctive image features from scale invariant keypoints. </w:t>
      </w:r>
      <w:r w:rsidRPr="003E6EEF">
        <w:rPr>
          <w:i/>
        </w:rPr>
        <w:t>Int’l J. Comput. Vis.</w:t>
      </w:r>
      <w:r>
        <w:t xml:space="preserve"> </w:t>
      </w:r>
      <w:r w:rsidRPr="003E6EEF">
        <w:rPr>
          <w:b/>
        </w:rPr>
        <w:t>2004</w:t>
      </w:r>
      <w:r>
        <w:t xml:space="preserve">, </w:t>
      </w:r>
      <w:r w:rsidRPr="003E6EEF">
        <w:rPr>
          <w:i/>
        </w:rPr>
        <w:t>60</w:t>
      </w:r>
      <w:r>
        <w:t>, 91–110.</w:t>
      </w:r>
    </w:p>
    <w:p w14:paraId="22F6BC6E" w14:textId="01099455" w:rsidR="003B1BC0" w:rsidRDefault="003B1BC0" w:rsidP="003B1BC0">
      <w:pPr>
        <w:pStyle w:val="MDPI71References"/>
      </w:pPr>
      <w:r>
        <w:t xml:space="preserve">Clapuyt, F.; Vanacker, V.; Van Oost, K. Reproducibility of UAV-based earth topography reconstructions based on Structure-from-Motion algorithms. </w:t>
      </w:r>
      <w:r w:rsidRPr="003E6EEF">
        <w:rPr>
          <w:i/>
        </w:rPr>
        <w:t>Geomorphology</w:t>
      </w:r>
      <w:r>
        <w:t xml:space="preserve"> </w:t>
      </w:r>
      <w:r w:rsidRPr="003E6EEF">
        <w:rPr>
          <w:b/>
        </w:rPr>
        <w:t>2015</w:t>
      </w:r>
      <w:r>
        <w:t xml:space="preserve">, </w:t>
      </w:r>
      <w:r w:rsidRPr="003E6EEF">
        <w:rPr>
          <w:i/>
        </w:rPr>
        <w:t>260</w:t>
      </w:r>
      <w:r>
        <w:t>, 4–15.</w:t>
      </w:r>
    </w:p>
    <w:p w14:paraId="6EA789AC" w14:textId="2EB2FEAB" w:rsidR="003B1BC0" w:rsidRDefault="003B1BC0" w:rsidP="003B1BC0">
      <w:pPr>
        <w:pStyle w:val="MDPI71References"/>
      </w:pPr>
      <w:r>
        <w:t xml:space="preserve">Furukawa, Y.; Hernández, C. Multi-View Stereo: A Tutorial. </w:t>
      </w:r>
      <w:r w:rsidRPr="003E6EEF">
        <w:rPr>
          <w:i/>
        </w:rPr>
        <w:t>Found. Trends® Comput. Graph. Vis</w:t>
      </w:r>
      <w:r>
        <w:t xml:space="preserve">. </w:t>
      </w:r>
      <w:r w:rsidRPr="003E6EEF">
        <w:rPr>
          <w:b/>
        </w:rPr>
        <w:t>2015</w:t>
      </w:r>
      <w:r>
        <w:t xml:space="preserve">, </w:t>
      </w:r>
      <w:r w:rsidRPr="003E6EEF">
        <w:rPr>
          <w:i/>
        </w:rPr>
        <w:t>9</w:t>
      </w:r>
      <w:r>
        <w:t>, 1–148.</w:t>
      </w:r>
    </w:p>
    <w:p w14:paraId="2C5970CA" w14:textId="39495DD0" w:rsidR="003B1BC0" w:rsidRDefault="003B1BC0" w:rsidP="003B1BC0">
      <w:pPr>
        <w:pStyle w:val="MDPI71References"/>
      </w:pPr>
      <w:r>
        <w:t>Eltner, A.; Kaiser, A.; Castillo, C.; Rock, G.; Neugirg, F.; Abell</w:t>
      </w:r>
      <w:r w:rsidR="005221D3">
        <w:t>á</w:t>
      </w:r>
      <w:r>
        <w:t xml:space="preserve">n, A. Image-based surface reconstruction in geomorphometry-merits, limits and developments. </w:t>
      </w:r>
      <w:r w:rsidRPr="003E6EEF">
        <w:rPr>
          <w:i/>
        </w:rPr>
        <w:t>Earth Surf. Dyn</w:t>
      </w:r>
      <w:r>
        <w:t xml:space="preserve">. </w:t>
      </w:r>
      <w:r w:rsidRPr="003E6EEF">
        <w:rPr>
          <w:b/>
        </w:rPr>
        <w:t>2016</w:t>
      </w:r>
      <w:r>
        <w:t xml:space="preserve">, </w:t>
      </w:r>
      <w:r w:rsidRPr="003E6EEF">
        <w:rPr>
          <w:i/>
        </w:rPr>
        <w:t>4</w:t>
      </w:r>
      <w:r>
        <w:t>, 359–389.</w:t>
      </w:r>
    </w:p>
    <w:p w14:paraId="7E48BF09" w14:textId="718554EC" w:rsidR="003B1BC0" w:rsidRDefault="003B1BC0" w:rsidP="003B1BC0">
      <w:pPr>
        <w:pStyle w:val="MDPI71References"/>
      </w:pPr>
      <w:r>
        <w:t xml:space="preserve">Smith, M. W.; Vericat, D. From experimental plots to experimental landscapes: Topography, erosion and deposition in sub-humid badlands from Structure-from-Motion photogrammetry. </w:t>
      </w:r>
      <w:r w:rsidRPr="003E6EEF">
        <w:rPr>
          <w:i/>
        </w:rPr>
        <w:t>Earth Surf. Process. Landforms</w:t>
      </w:r>
      <w:r>
        <w:t xml:space="preserve"> </w:t>
      </w:r>
      <w:r w:rsidRPr="003E6EEF">
        <w:rPr>
          <w:b/>
        </w:rPr>
        <w:t>2015</w:t>
      </w:r>
      <w:r>
        <w:t xml:space="preserve">, </w:t>
      </w:r>
      <w:r w:rsidRPr="003E6EEF">
        <w:rPr>
          <w:i/>
        </w:rPr>
        <w:t>40</w:t>
      </w:r>
      <w:r>
        <w:t>, 1656–1671.</w:t>
      </w:r>
    </w:p>
    <w:p w14:paraId="47D5AB50" w14:textId="4D7C4ECD" w:rsidR="003B1BC0" w:rsidRDefault="003B1BC0" w:rsidP="003B1BC0">
      <w:pPr>
        <w:pStyle w:val="MDPI71References"/>
      </w:pPr>
      <w:r>
        <w:t xml:space="preserve">Dandois, J. P.; Olano, M.; Ellis, E. C. Optimal altitude, overlap, and weather conditions for computer vision uav estimates of forest structure. </w:t>
      </w:r>
      <w:r w:rsidRPr="003E6EEF">
        <w:rPr>
          <w:i/>
        </w:rPr>
        <w:t>Remote Sens.</w:t>
      </w:r>
      <w:r>
        <w:t xml:space="preserve"> </w:t>
      </w:r>
      <w:r w:rsidRPr="003E6EEF">
        <w:rPr>
          <w:b/>
        </w:rPr>
        <w:t>2015</w:t>
      </w:r>
      <w:r>
        <w:t xml:space="preserve">, </w:t>
      </w:r>
      <w:r w:rsidRPr="003E6EEF">
        <w:rPr>
          <w:i/>
        </w:rPr>
        <w:t>7</w:t>
      </w:r>
      <w:r>
        <w:t>, 13895–13920.</w:t>
      </w:r>
    </w:p>
    <w:p w14:paraId="6B19FD64" w14:textId="6C09A6DF" w:rsidR="003B1BC0" w:rsidRDefault="003B1BC0" w:rsidP="003B1BC0">
      <w:pPr>
        <w:pStyle w:val="MDPI71References"/>
      </w:pPr>
      <w:r>
        <w:t xml:space="preserve">Micheletti, N.; Chandler, J. H.; Lane, S. N. Investigating the geomorphological potential of freely available and accessible structure-from-motion photogrammetry using a smartphone. </w:t>
      </w:r>
      <w:r w:rsidRPr="003E6EEF">
        <w:rPr>
          <w:i/>
        </w:rPr>
        <w:t>Earth Surf. Process.</w:t>
      </w:r>
      <w:r>
        <w:t xml:space="preserve"> Landforms </w:t>
      </w:r>
      <w:r w:rsidRPr="003E6EEF">
        <w:rPr>
          <w:b/>
        </w:rPr>
        <w:t>2015</w:t>
      </w:r>
      <w:r>
        <w:t xml:space="preserve">, </w:t>
      </w:r>
      <w:r w:rsidRPr="003E6EEF">
        <w:rPr>
          <w:i/>
        </w:rPr>
        <w:t>40</w:t>
      </w:r>
      <w:r>
        <w:t>, 473–486.</w:t>
      </w:r>
    </w:p>
    <w:p w14:paraId="5F1AE3A8" w14:textId="1147FD04" w:rsidR="003B1BC0" w:rsidRDefault="003B1BC0" w:rsidP="003B1BC0">
      <w:pPr>
        <w:pStyle w:val="MDPI71References"/>
      </w:pPr>
      <w:r>
        <w:t xml:space="preserve">Naumann, M.; Geist, M.; Bill, R.; Niemeyer, F.; Grenzdörffer, G. J. Accuracy Comparison of Digital Surface Models Created By Unmanned Aerial Systems Imagery and Terrestrial Laser Scanner. </w:t>
      </w:r>
      <w:r w:rsidRPr="003E6EEF">
        <w:rPr>
          <w:i/>
        </w:rPr>
        <w:t>Int. Arch. Photogramm. Remote Sens.</w:t>
      </w:r>
      <w:r>
        <w:t xml:space="preserve"> </w:t>
      </w:r>
      <w:r w:rsidRPr="003E6EEF">
        <w:rPr>
          <w:b/>
        </w:rPr>
        <w:t>2013</w:t>
      </w:r>
      <w:r>
        <w:t xml:space="preserve">, </w:t>
      </w:r>
      <w:r w:rsidRPr="003E6EEF">
        <w:rPr>
          <w:i/>
        </w:rPr>
        <w:t>XL</w:t>
      </w:r>
      <w:r>
        <w:t>, 4–6.</w:t>
      </w:r>
    </w:p>
    <w:p w14:paraId="259C8777" w14:textId="7306F831" w:rsidR="003B1BC0" w:rsidRDefault="003B1BC0" w:rsidP="003B1BC0">
      <w:pPr>
        <w:pStyle w:val="MDPI71References"/>
      </w:pPr>
      <w:r>
        <w:t xml:space="preserve">Javernick, L.; Brasington, J.; Caruso, B. Modeling the topography of shallow braided rivers using Structure-from-Motion photogrammetry. </w:t>
      </w:r>
      <w:r w:rsidRPr="003E6EEF">
        <w:rPr>
          <w:i/>
        </w:rPr>
        <w:t>Geomorphology</w:t>
      </w:r>
      <w:r>
        <w:t xml:space="preserve"> </w:t>
      </w:r>
      <w:r w:rsidRPr="003E6EEF">
        <w:rPr>
          <w:b/>
        </w:rPr>
        <w:t>2014</w:t>
      </w:r>
      <w:r>
        <w:t xml:space="preserve">, </w:t>
      </w:r>
      <w:r w:rsidRPr="003E6EEF">
        <w:rPr>
          <w:i/>
        </w:rPr>
        <w:t>213</w:t>
      </w:r>
      <w:r>
        <w:t>, 166–182.</w:t>
      </w:r>
    </w:p>
    <w:p w14:paraId="01059522" w14:textId="0E5EB9D1" w:rsidR="003B1BC0" w:rsidRDefault="003B1BC0" w:rsidP="003B1BC0">
      <w:pPr>
        <w:pStyle w:val="MDPI71References"/>
      </w:pPr>
      <w:r>
        <w:t xml:space="preserve">Harwin, S.; Lucieer, A. Assessing the accuracy of georeferenced point clouds produced via multi-view stereopsis from Unmanned Aerial Vehicle (UAV) imagery. </w:t>
      </w:r>
      <w:r w:rsidRPr="003E6EEF">
        <w:rPr>
          <w:i/>
        </w:rPr>
        <w:t>Remote Sens.</w:t>
      </w:r>
      <w:r>
        <w:t xml:space="preserve"> </w:t>
      </w:r>
      <w:r w:rsidRPr="003E6EEF">
        <w:rPr>
          <w:b/>
        </w:rPr>
        <w:t>2012</w:t>
      </w:r>
      <w:r>
        <w:t xml:space="preserve">, </w:t>
      </w:r>
      <w:r w:rsidRPr="003E6EEF">
        <w:rPr>
          <w:i/>
        </w:rPr>
        <w:t>4</w:t>
      </w:r>
      <w:r>
        <w:t>, 1573–1599.</w:t>
      </w:r>
    </w:p>
    <w:p w14:paraId="4E36F5F8" w14:textId="754AA7A4" w:rsidR="003B1BC0" w:rsidRDefault="003B1BC0" w:rsidP="003B1BC0">
      <w:pPr>
        <w:pStyle w:val="MDPI71References"/>
      </w:pPr>
      <w:r>
        <w:t xml:space="preserve">James, M. R.; Robson, S. Mitigating systematic error in topographic models derived from UAV and ground-based image networks. </w:t>
      </w:r>
      <w:r w:rsidRPr="003E6EEF">
        <w:rPr>
          <w:i/>
        </w:rPr>
        <w:t>Earth Surf. Process. Landforms</w:t>
      </w:r>
      <w:r>
        <w:t xml:space="preserve"> </w:t>
      </w:r>
      <w:r w:rsidRPr="003E6EEF">
        <w:rPr>
          <w:b/>
        </w:rPr>
        <w:t>2014</w:t>
      </w:r>
      <w:r>
        <w:t xml:space="preserve">, </w:t>
      </w:r>
      <w:r w:rsidRPr="003E6EEF">
        <w:rPr>
          <w:i/>
        </w:rPr>
        <w:t>39</w:t>
      </w:r>
      <w:r>
        <w:t>, 1413–1420.</w:t>
      </w:r>
    </w:p>
    <w:p w14:paraId="2D8702EA" w14:textId="51CF2DD5" w:rsidR="003B1BC0" w:rsidRDefault="003B1BC0" w:rsidP="003B1BC0">
      <w:pPr>
        <w:pStyle w:val="MDPI71References"/>
      </w:pPr>
      <w:r>
        <w:t xml:space="preserve">Seitz, S. M.; Curless, B.; Diebel, J.; Scharstein, D.; Szeliski, R. A comparison and evaluation of multi-view stereo reconstruction algorithms. </w:t>
      </w:r>
      <w:r w:rsidRPr="003E6EEF">
        <w:rPr>
          <w:i/>
        </w:rPr>
        <w:t>Proc. IEEE Conf. Comput. Vis. Pattern Recognit.</w:t>
      </w:r>
      <w:r>
        <w:t xml:space="preserve"> </w:t>
      </w:r>
      <w:r w:rsidRPr="003E6EEF">
        <w:rPr>
          <w:b/>
        </w:rPr>
        <w:t>2006</w:t>
      </w:r>
      <w:r>
        <w:t xml:space="preserve">, </w:t>
      </w:r>
      <w:r w:rsidRPr="003E6EEF">
        <w:rPr>
          <w:i/>
        </w:rPr>
        <w:t>1</w:t>
      </w:r>
      <w:r>
        <w:t>, 519–528.</w:t>
      </w:r>
    </w:p>
    <w:p w14:paraId="2F878574" w14:textId="3715EB95" w:rsidR="003B1BC0" w:rsidRDefault="003B1BC0" w:rsidP="003B1BC0">
      <w:pPr>
        <w:pStyle w:val="MDPI71References"/>
      </w:pPr>
      <w:r>
        <w:t xml:space="preserve">Jensen, R.; Dahl, A.; Vogiatzis, G.; Tola, E.; Aanaes, H. Large scale multi-view stereopsis evaluation. </w:t>
      </w:r>
      <w:r w:rsidRPr="003E6EEF">
        <w:rPr>
          <w:i/>
        </w:rPr>
        <w:t xml:space="preserve">Proc. IEEE Comput. Soc. Conf. Comput. Vis. Pattern Recognit. </w:t>
      </w:r>
      <w:r w:rsidRPr="003E6EEF">
        <w:rPr>
          <w:b/>
        </w:rPr>
        <w:t>2014</w:t>
      </w:r>
      <w:r>
        <w:t>, 406–413.</w:t>
      </w:r>
    </w:p>
    <w:p w14:paraId="7D1780B0" w14:textId="01E86C3E" w:rsidR="003B1BC0" w:rsidRDefault="003B1BC0" w:rsidP="003B1BC0">
      <w:pPr>
        <w:pStyle w:val="MDPI71References"/>
      </w:pPr>
      <w:r>
        <w:t xml:space="preserve">Espositoa, S.; Fallavollitaa, P.; Wahbehb, W.; Nardinocchic, C.; Balsia, M. Performance evaluation of UAV photogrammetric 3D reconstruction. </w:t>
      </w:r>
      <w:r w:rsidRPr="003E6EEF">
        <w:rPr>
          <w:i/>
        </w:rPr>
        <w:t>Geoscience and Remote Sensing Symposium</w:t>
      </w:r>
      <w:r w:rsidR="00087207" w:rsidRPr="003E6EEF">
        <w:rPr>
          <w:i/>
        </w:rPr>
        <w:t xml:space="preserve"> (IGARSS), 2014 IEE International</w:t>
      </w:r>
      <w:r>
        <w:t xml:space="preserve">, </w:t>
      </w:r>
      <w:r w:rsidRPr="003E6EEF">
        <w:rPr>
          <w:b/>
        </w:rPr>
        <w:t>2014</w:t>
      </w:r>
      <w:r>
        <w:t>; pp. 4788–4791.</w:t>
      </w:r>
    </w:p>
    <w:p w14:paraId="09B0E012" w14:textId="443BFADB" w:rsidR="003B1BC0" w:rsidRDefault="003B1BC0" w:rsidP="003B1BC0">
      <w:pPr>
        <w:pStyle w:val="MDPI71References"/>
      </w:pPr>
      <w:r>
        <w:t xml:space="preserve">Hugenholtz, C. H.; Whitehead, K.; Brown, O. W.; Barchyn, T. E.; Moorman, B. J.; LeClair, A.; Riddell, K.; Hamilton, T. Geomorphological mapping with a small unmanned aircraft system (sUAS): Feature detection and accuracy assessment of a photogrammetrically-derived digital terrain model. </w:t>
      </w:r>
      <w:r w:rsidRPr="003E6EEF">
        <w:rPr>
          <w:i/>
        </w:rPr>
        <w:t>Geomorphology</w:t>
      </w:r>
      <w:r>
        <w:t xml:space="preserve"> </w:t>
      </w:r>
      <w:r w:rsidRPr="003E6EEF">
        <w:rPr>
          <w:b/>
        </w:rPr>
        <w:t>2013</w:t>
      </w:r>
      <w:r>
        <w:t xml:space="preserve">, </w:t>
      </w:r>
      <w:r w:rsidRPr="003E6EEF">
        <w:rPr>
          <w:i/>
        </w:rPr>
        <w:t>194</w:t>
      </w:r>
      <w:r>
        <w:t>, 16–24.</w:t>
      </w:r>
    </w:p>
    <w:p w14:paraId="6190B707" w14:textId="1FF2051D" w:rsidR="003B1BC0" w:rsidRDefault="003B1BC0" w:rsidP="003E6EEF">
      <w:pPr>
        <w:pStyle w:val="MDPI71References"/>
      </w:pPr>
      <w:r>
        <w:t xml:space="preserve">Angel, E. </w:t>
      </w:r>
      <w:r w:rsidRPr="003E6EEF">
        <w:rPr>
          <w:i/>
        </w:rPr>
        <w:t>Interactive Computer Graphics</w:t>
      </w:r>
      <w:r>
        <w:t xml:space="preserve">; </w:t>
      </w:r>
      <w:r w:rsidR="003E6EEF" w:rsidRPr="003E6EEF">
        <w:t>Addison-Wesley Longman, Inc.</w:t>
      </w:r>
      <w:r w:rsidR="003E6EEF">
        <w:t>: Boston, MA, USA.</w:t>
      </w:r>
      <w:r w:rsidR="003E6EEF" w:rsidRPr="003E6EEF">
        <w:t xml:space="preserve"> </w:t>
      </w:r>
      <w:r w:rsidRPr="003E6EEF">
        <w:rPr>
          <w:b/>
        </w:rPr>
        <w:t>2007</w:t>
      </w:r>
      <w:r>
        <w:t>.</w:t>
      </w:r>
    </w:p>
    <w:p w14:paraId="07CA72FE" w14:textId="61921CB0" w:rsidR="003B1BC0" w:rsidRDefault="003B1BC0" w:rsidP="003B1BC0">
      <w:pPr>
        <w:pStyle w:val="MDPI71References"/>
      </w:pPr>
      <w:r>
        <w:t xml:space="preserve">Cunningham, </w:t>
      </w:r>
      <w:r w:rsidR="00243867">
        <w:t>S</w:t>
      </w:r>
      <w:r>
        <w:t xml:space="preserve">. </w:t>
      </w:r>
      <w:r w:rsidR="00243867">
        <w:t>Bailey, M</w:t>
      </w:r>
      <w:r>
        <w:t xml:space="preserve">. </w:t>
      </w:r>
      <w:r w:rsidRPr="003E6EEF">
        <w:rPr>
          <w:i/>
        </w:rPr>
        <w:t>Graphics Shaders</w:t>
      </w:r>
      <w:r w:rsidR="00243867" w:rsidRPr="003E6EEF">
        <w:rPr>
          <w:i/>
        </w:rPr>
        <w:t>: Theory and Practice</w:t>
      </w:r>
      <w:r>
        <w:t xml:space="preserve">; </w:t>
      </w:r>
      <w:r w:rsidR="00243867" w:rsidRPr="003E6EEF">
        <w:t>CRC Press: Boca Raton, FL, USA.</w:t>
      </w:r>
      <w:r w:rsidR="00243867">
        <w:rPr>
          <w:b/>
        </w:rPr>
        <w:t xml:space="preserve"> </w:t>
      </w:r>
      <w:r w:rsidRPr="003E6EEF">
        <w:rPr>
          <w:b/>
        </w:rPr>
        <w:t>2016</w:t>
      </w:r>
      <w:r>
        <w:t>.</w:t>
      </w:r>
    </w:p>
    <w:p w14:paraId="7CAA3FE1" w14:textId="1BC9E63E" w:rsidR="003B1BC0" w:rsidRDefault="003B1BC0" w:rsidP="003B1BC0">
      <w:pPr>
        <w:pStyle w:val="MDPI71References"/>
      </w:pPr>
      <w:r>
        <w:t xml:space="preserve">Martin, R.; Rojas, I.; Franke, K.; Hedengren, J. Evolutionary View Planning for Optimized UAV Terrain Modeling in a Simulated Environment. </w:t>
      </w:r>
      <w:r w:rsidRPr="003E6EEF">
        <w:rPr>
          <w:i/>
        </w:rPr>
        <w:t xml:space="preserve">Remote Sens. </w:t>
      </w:r>
      <w:r w:rsidRPr="003E6EEF">
        <w:rPr>
          <w:b/>
        </w:rPr>
        <w:t>2015</w:t>
      </w:r>
      <w:r>
        <w:t xml:space="preserve">, </w:t>
      </w:r>
      <w:r w:rsidRPr="003E6EEF">
        <w:rPr>
          <w:i/>
        </w:rPr>
        <w:t>8</w:t>
      </w:r>
      <w:r>
        <w:t>, 26.</w:t>
      </w:r>
    </w:p>
    <w:p w14:paraId="2A619120" w14:textId="5655130E" w:rsidR="003B1BC0" w:rsidRDefault="003B1BC0" w:rsidP="003B1BC0">
      <w:pPr>
        <w:pStyle w:val="MDPI71References"/>
      </w:pPr>
      <w:r>
        <w:t xml:space="preserve">Salvaggio, K. N.; Salvaggio, C. Automated identification of voids in three-dimensional point clouds. </w:t>
      </w:r>
      <w:r w:rsidR="00243867" w:rsidRPr="003E6EEF">
        <w:rPr>
          <w:i/>
        </w:rPr>
        <w:t>SPIE Optical Engineering + Applications</w:t>
      </w:r>
      <w:r w:rsidR="00243867">
        <w:t xml:space="preserve"> </w:t>
      </w:r>
      <w:r w:rsidRPr="003E6EEF">
        <w:rPr>
          <w:b/>
        </w:rPr>
        <w:t>2013</w:t>
      </w:r>
      <w:r>
        <w:t>, 88660H-88660H.</w:t>
      </w:r>
    </w:p>
    <w:p w14:paraId="7C095229" w14:textId="05F81BB7" w:rsidR="003B1BC0" w:rsidRDefault="003B1BC0" w:rsidP="003B1BC0">
      <w:pPr>
        <w:pStyle w:val="MDPI71References"/>
      </w:pPr>
      <w:r>
        <w:t xml:space="preserve">Nilosek, D.; Walvoord, D. J.; Salvaggio, C. Assessing geoaccuracy of structure from motion point clouds from long-range image collections. </w:t>
      </w:r>
      <w:r w:rsidRPr="003E6EEF">
        <w:rPr>
          <w:i/>
        </w:rPr>
        <w:t>Opt. Eng.</w:t>
      </w:r>
      <w:r>
        <w:t xml:space="preserve"> </w:t>
      </w:r>
      <w:r w:rsidRPr="003E6EEF">
        <w:rPr>
          <w:b/>
        </w:rPr>
        <w:t>2014</w:t>
      </w:r>
      <w:r>
        <w:t xml:space="preserve">, </w:t>
      </w:r>
      <w:r w:rsidRPr="003E6EEF">
        <w:rPr>
          <w:i/>
        </w:rPr>
        <w:t>53</w:t>
      </w:r>
      <w:r>
        <w:t>, 113112</w:t>
      </w:r>
      <w:r w:rsidR="00243867">
        <w:t>-113112</w:t>
      </w:r>
      <w:r>
        <w:t>.</w:t>
      </w:r>
    </w:p>
    <w:p w14:paraId="0CA1F16C" w14:textId="5E5CA587" w:rsidR="003B1BC0" w:rsidRDefault="003B1BC0" w:rsidP="003B1BC0">
      <w:pPr>
        <w:pStyle w:val="MDPI71References"/>
      </w:pPr>
      <w:r>
        <w:lastRenderedPageBreak/>
        <w:t>Blender</w:t>
      </w:r>
      <w:r w:rsidR="003E6EEF">
        <w:t xml:space="preserve"> Documentation: </w:t>
      </w:r>
      <w:r>
        <w:t xml:space="preserve"> Anti-Aliasing</w:t>
      </w:r>
      <w:r w:rsidR="003E6EEF">
        <w:t xml:space="preserve">. Available online: </w:t>
      </w:r>
      <w:r>
        <w:t xml:space="preserve"> https://docs.blender.org/manual/ko/dev/render/blender_render/settings/antialiasing.html (accessed </w:t>
      </w:r>
      <w:r w:rsidR="003E6EEF">
        <w:t xml:space="preserve">3 </w:t>
      </w:r>
      <w:r>
        <w:t>Apr 2017).</w:t>
      </w:r>
    </w:p>
    <w:p w14:paraId="3BB77FE5" w14:textId="36E561B3" w:rsidR="003B1BC0" w:rsidRDefault="003E6EEF" w:rsidP="003B1BC0">
      <w:pPr>
        <w:pStyle w:val="MDPI71References"/>
      </w:pPr>
      <w:r>
        <w:t xml:space="preserve">AgiSoft, LLC. </w:t>
      </w:r>
      <w:r w:rsidR="003B1BC0">
        <w:t>Agisoft Photoscan Pro (1.2.6).</w:t>
      </w:r>
      <w:r>
        <w:t xml:space="preserve"> </w:t>
      </w:r>
      <w:r w:rsidRPr="003E6EEF">
        <w:rPr>
          <w:b/>
        </w:rPr>
        <w:t>2016</w:t>
      </w:r>
    </w:p>
    <w:p w14:paraId="09B24EDC" w14:textId="7BB0079C" w:rsidR="003B1BC0" w:rsidRDefault="003E6EEF" w:rsidP="003B1BC0">
      <w:pPr>
        <w:pStyle w:val="MDPI71References"/>
      </w:pPr>
      <w:r>
        <w:t xml:space="preserve">AgiSoft, LLC. </w:t>
      </w:r>
      <w:r w:rsidR="003B1BC0">
        <w:t>Agisoft PhotoScan User Manual</w:t>
      </w:r>
      <w:r w:rsidR="003B1BC0">
        <w:rPr>
          <w:rFonts w:ascii="Times New Roman" w:hAnsi="Times New Roman"/>
        </w:rPr>
        <w:t> </w:t>
      </w:r>
      <w:r w:rsidR="003B1BC0">
        <w:t>: Professional Edition, Version 1.2</w:t>
      </w:r>
      <w:r>
        <w:t xml:space="preserve">. Available online: </w:t>
      </w:r>
      <w:hyperlink r:id="rId18" w:history="1">
        <w:r w:rsidRPr="00A348F7">
          <w:rPr>
            <w:rStyle w:val="Hyperlink"/>
          </w:rPr>
          <w:t>http://www.agisoft.com/downloads/user-manuals/</w:t>
        </w:r>
      </w:hyperlink>
      <w:r w:rsidR="003B1BC0">
        <w:t>.</w:t>
      </w:r>
      <w:r>
        <w:t xml:space="preserve"> (accessed 1 Jan 2017)</w:t>
      </w:r>
    </w:p>
    <w:p w14:paraId="1887F929" w14:textId="2B20D8FE" w:rsidR="003B1BC0" w:rsidRDefault="003B1BC0" w:rsidP="003B1BC0">
      <w:pPr>
        <w:pStyle w:val="MDPI71References"/>
      </w:pPr>
      <w:r>
        <w:t xml:space="preserve">Land Information New Zealand (LINZ) http://www.linz.govt.nz/topography/aerial-images/nztm-geo/bj36 (accessed Jan 1, </w:t>
      </w:r>
      <w:r w:rsidR="003E6EEF">
        <w:t>2017</w:t>
      </w:r>
      <w:r>
        <w:t>).</w:t>
      </w:r>
    </w:p>
    <w:p w14:paraId="336E45F4" w14:textId="509B6B1A" w:rsidR="003B1BC0" w:rsidRDefault="003B1BC0" w:rsidP="003B1BC0">
      <w:pPr>
        <w:pStyle w:val="MDPI71References"/>
      </w:pPr>
      <w:r>
        <w:t xml:space="preserve">Brown, D. Decentering Distortion of Lenses. </w:t>
      </w:r>
      <w:r w:rsidRPr="003E6EEF">
        <w:rPr>
          <w:i/>
        </w:rPr>
        <w:t>Photom. Eng.</w:t>
      </w:r>
      <w:r>
        <w:t xml:space="preserve"> </w:t>
      </w:r>
      <w:r w:rsidRPr="003E6EEF">
        <w:rPr>
          <w:b/>
        </w:rPr>
        <w:t>1966</w:t>
      </w:r>
      <w:r>
        <w:t xml:space="preserve">, </w:t>
      </w:r>
      <w:r w:rsidRPr="003E6EEF">
        <w:rPr>
          <w:i/>
        </w:rPr>
        <w:t>32</w:t>
      </w:r>
      <w:r>
        <w:t>, 444–462.</w:t>
      </w:r>
    </w:p>
    <w:p w14:paraId="287E73FD" w14:textId="7EE04DC4" w:rsidR="003B1BC0" w:rsidRDefault="003B1BC0" w:rsidP="003B1BC0">
      <w:pPr>
        <w:pStyle w:val="MDPI71References"/>
      </w:pPr>
      <w:r>
        <w:t xml:space="preserve">CloudCompare (version 2.8) </w:t>
      </w:r>
      <w:r w:rsidR="003E6EEF">
        <w:t xml:space="preserve">Available online: </w:t>
      </w:r>
      <w:r>
        <w:t xml:space="preserve">http://www.cloudcompare.org/ (accessed </w:t>
      </w:r>
      <w:r w:rsidR="003E6EEF">
        <w:t>1 Jan</w:t>
      </w:r>
      <w:r>
        <w:t xml:space="preserve"> 2017).</w:t>
      </w:r>
    </w:p>
    <w:p w14:paraId="47C92D60" w14:textId="77777777" w:rsidR="00A01504" w:rsidRPr="00706F48" w:rsidRDefault="00974AFA" w:rsidP="00974AFA">
      <w:pPr>
        <w:adjustRightInd w:val="0"/>
        <w:snapToGrid w:val="0"/>
        <w:spacing w:before="240" w:line="260" w:lineRule="atLeast"/>
        <w:rPr>
          <w:rFonts w:eastAsiaTheme="minorEastAsia"/>
        </w:rPr>
      </w:pPr>
      <w:r w:rsidRPr="00706F48">
        <w:rPr>
          <w:rFonts w:ascii="Palatino Linotype" w:hAnsi="Palatino Linotype"/>
          <w:noProof/>
          <w:snapToGrid w:val="0"/>
          <w:sz w:val="18"/>
          <w:szCs w:val="18"/>
        </w:rPr>
        <w:drawing>
          <wp:anchor distT="0" distB="0" distL="114300" distR="114300" simplePos="0" relativeHeight="251659264" behindDoc="1" locked="0" layoutInCell="1" allowOverlap="1" wp14:anchorId="3A2B8DD0" wp14:editId="33EC47B2">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a14="http://schemas.microsoft.com/office/drawing/2010/main"/>
                      </a:ext>
                    </a:extLst>
                  </pic:spPr>
                </pic:pic>
              </a:graphicData>
            </a:graphic>
          </wp:anchor>
        </w:drawing>
      </w:r>
      <w:r w:rsidRPr="00706F48">
        <w:rPr>
          <w:rFonts w:ascii="Palatino Linotype" w:hAnsi="Palatino Linotype"/>
          <w:snapToGrid w:val="0"/>
          <w:sz w:val="18"/>
          <w:szCs w:val="18"/>
          <w:lang w:bidi="en-US"/>
        </w:rPr>
        <w:t xml:space="preserve">© </w:t>
      </w:r>
      <w:r w:rsidR="00377130">
        <w:rPr>
          <w:rFonts w:ascii="Palatino Linotype" w:hAnsi="Palatino Linotype"/>
          <w:snapToGrid w:val="0"/>
          <w:sz w:val="18"/>
          <w:szCs w:val="18"/>
          <w:lang w:bidi="en-US"/>
        </w:rPr>
        <w:t>2017</w:t>
      </w:r>
      <w:r w:rsidRPr="00706F48">
        <w:rPr>
          <w:rFonts w:ascii="Palatino Linotype" w:hAnsi="Palatino Linotype"/>
          <w:snapToGrid w:val="0"/>
          <w:sz w:val="18"/>
          <w:szCs w:val="18"/>
          <w:lang w:bidi="en-US"/>
        </w:rPr>
        <w:t xml:space="preserve"> by the authors. Submitted for possible open access publication under the </w:t>
      </w:r>
      <w:r w:rsidRPr="00706F48">
        <w:rPr>
          <w:rFonts w:ascii="Palatino Linotype" w:hAnsi="Palatino Linotype"/>
          <w:snapToGrid w:val="0"/>
          <w:sz w:val="18"/>
          <w:szCs w:val="18"/>
          <w:lang w:bidi="en-US"/>
        </w:rPr>
        <w:br/>
        <w:t>terms and conditions of the Creative Commons Attribution (</w:t>
      </w:r>
      <w:r w:rsidR="003B5E8D">
        <w:rPr>
          <w:rFonts w:ascii="Palatino Linotype" w:hAnsi="Palatino Linotype"/>
          <w:snapToGrid w:val="0"/>
          <w:sz w:val="18"/>
          <w:szCs w:val="18"/>
          <w:lang w:bidi="en-US"/>
        </w:rPr>
        <w:t>CC BY</w:t>
      </w:r>
      <w:r w:rsidRPr="00706F48">
        <w:rPr>
          <w:rFonts w:ascii="Palatino Linotype" w:hAnsi="Palatino Linotype"/>
          <w:snapToGrid w:val="0"/>
          <w:sz w:val="18"/>
          <w:szCs w:val="18"/>
          <w:lang w:bidi="en-US"/>
        </w:rPr>
        <w:t>) license (http://creativecommons.org/licenses/by/4.0/).</w:t>
      </w:r>
      <w:bookmarkEnd w:id="51"/>
    </w:p>
    <w:sectPr w:rsidR="00A01504" w:rsidRPr="00706F48" w:rsidSect="00BA2DE7">
      <w:headerReference w:type="even" r:id="rId20"/>
      <w:headerReference w:type="default" r:id="rId21"/>
      <w:footerReference w:type="default" r:id="rId22"/>
      <w:headerReference w:type="first" r:id="rId23"/>
      <w:footerReference w:type="first" r:id="rId24"/>
      <w:type w:val="continuous"/>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BEE2A" w14:textId="77777777" w:rsidR="00583C94" w:rsidRDefault="00583C94" w:rsidP="00C1340D">
      <w:r>
        <w:separator/>
      </w:r>
    </w:p>
  </w:endnote>
  <w:endnote w:type="continuationSeparator" w:id="0">
    <w:p w14:paraId="4DB1159C" w14:textId="77777777" w:rsidR="00583C94" w:rsidRDefault="00583C94"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58179" w14:textId="77777777" w:rsidR="0056327E" w:rsidRPr="009409DB" w:rsidRDefault="0056327E" w:rsidP="009409D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48F1D23D" w14:textId="77777777" w:rsidR="0056327E" w:rsidRPr="008B308E" w:rsidRDefault="0056327E" w:rsidP="00391035">
        <w:pPr>
          <w:pStyle w:val="MDPIfooterfirstpage"/>
          <w:rPr>
            <w:lang w:val="fr-CH"/>
          </w:rPr>
        </w:pPr>
        <w:r w:rsidRPr="001A6ACD">
          <w:rPr>
            <w:i/>
            <w:szCs w:val="16"/>
            <w:lang w:val="fr-CH"/>
          </w:rPr>
          <w:t>Remote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doi:</w:t>
        </w:r>
        <w:r w:rsidRPr="005F2DE1">
          <w:rPr>
            <w:szCs w:val="16"/>
            <w:lang w:val="en-GB"/>
          </w:rPr>
          <w:t xml:space="preserve"> </w:t>
        </w:r>
        <w:r>
          <w:rPr>
            <w:szCs w:val="16"/>
            <w:lang w:val="en-GB"/>
          </w:rPr>
          <w:t xml:space="preserve">FOR PEER REVIEW </w:t>
        </w:r>
        <w:r w:rsidRPr="008B308E">
          <w:rPr>
            <w:lang w:val="fr-CH"/>
          </w:rPr>
          <w:tab/>
          <w:t>www.mdpi.com/journal/</w:t>
        </w:r>
        <w:r w:rsidRPr="00BC5ABD">
          <w:t>remotesensing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19266E" w14:textId="77777777" w:rsidR="00583C94" w:rsidRDefault="00583C94" w:rsidP="00C1340D">
      <w:r>
        <w:separator/>
      </w:r>
    </w:p>
  </w:footnote>
  <w:footnote w:type="continuationSeparator" w:id="0">
    <w:p w14:paraId="7DC58693" w14:textId="77777777" w:rsidR="00583C94" w:rsidRDefault="00583C94" w:rsidP="00C1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5EEB1" w14:textId="77777777" w:rsidR="0056327E" w:rsidRDefault="0056327E"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EE75B" w14:textId="65215827" w:rsidR="0056327E" w:rsidRPr="00BA2DE7" w:rsidRDefault="0056327E"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FOR PEER REVIEW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E17F4A">
      <w:rPr>
        <w:rFonts w:ascii="Palatino Linotype" w:hAnsi="Palatino Linotype"/>
        <w:noProof/>
        <w:sz w:val="16"/>
      </w:rPr>
      <w:t>18</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E17F4A">
      <w:rPr>
        <w:rFonts w:ascii="Palatino Linotype" w:hAnsi="Palatino Linotype"/>
        <w:noProof/>
        <w:sz w:val="16"/>
      </w:rPr>
      <w:t>20</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C607F" w14:textId="77777777" w:rsidR="0056327E" w:rsidRDefault="0056327E"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3D692C21" wp14:editId="06CEC236">
              <wp:simplePos x="0" y="0"/>
              <wp:positionH relativeFrom="rightMargin">
                <wp:posOffset>-558165</wp:posOffset>
              </wp:positionH>
              <wp:positionV relativeFrom="paragraph">
                <wp:posOffset>0</wp:posOffset>
              </wp:positionV>
              <wp:extent cx="57150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709295"/>
                      </a:xfrm>
                      <a:prstGeom prst="rect">
                        <a:avLst/>
                      </a:prstGeom>
                      <a:solidFill>
                        <a:srgbClr val="FFFFFF"/>
                      </a:solidFill>
                      <a:ln w="9525">
                        <a:noFill/>
                        <a:miter lim="800000"/>
                        <a:headEnd/>
                        <a:tailEnd/>
                      </a:ln>
                    </wps:spPr>
                    <wps:txbx>
                      <w:txbxContent>
                        <w:p w14:paraId="30B54389" w14:textId="77777777" w:rsidR="0056327E" w:rsidRDefault="0056327E"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2C21" id="_x0000_t202" coordsize="21600,21600" o:spt="202" path="m,l,21600r21600,l21600,xe">
              <v:stroke joinstyle="miter"/>
              <v:path gradientshapeok="t" o:connecttype="rect"/>
            </v:shapetype>
            <v:shape id="Text Box 2" o:spid="_x0000_s1026" type="#_x0000_t202" style="position:absolute;margin-left:-43.95pt;margin-top:0;width:45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" stroked="f">
              <v:textbox inset="0,0,0,0">
                <w:txbxContent>
                  <w:p w14:paraId="30B54389" w14:textId="77777777" w:rsidR="001B7474" w:rsidRDefault="001B7474"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44FD4B63" wp14:editId="4441F087">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927E06"/>
    <w:lvl w:ilvl="0">
      <w:start w:val="1"/>
      <w:numFmt w:val="bullet"/>
      <w:lvlText w:val=""/>
      <w:lvlJc w:val="left"/>
      <w:pPr>
        <w:tabs>
          <w:tab w:val="num" w:pos="360"/>
        </w:tabs>
        <w:ind w:left="360" w:hangingChars="200" w:hanging="360"/>
      </w:pPr>
      <w:rPr>
        <w:rFonts w:ascii="Wingdings" w:hAnsi="Wingdings" w:hint="default"/>
      </w:rPr>
    </w:lvl>
  </w:abstractNum>
  <w:abstractNum w:abstractNumId="1" w15:restartNumberingAfterBreak="0">
    <w:nsid w:val="14F82A47"/>
    <w:multiLevelType w:val="hybridMultilevel"/>
    <w:tmpl w:val="2DF4741C"/>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CF5E91"/>
    <w:multiLevelType w:val="hybridMultilevel"/>
    <w:tmpl w:val="6CE4E924"/>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327441F7"/>
    <w:multiLevelType w:val="hybridMultilevel"/>
    <w:tmpl w:val="D9D8E514"/>
    <w:lvl w:ilvl="0" w:tplc="B6DA7924">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6"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96C24B9"/>
    <w:multiLevelType w:val="hybridMultilevel"/>
    <w:tmpl w:val="344A584C"/>
    <w:lvl w:ilvl="0" w:tplc="CECC1D30">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8" w15:restartNumberingAfterBreak="0">
    <w:nsid w:val="3DEC36F7"/>
    <w:multiLevelType w:val="multilevel"/>
    <w:tmpl w:val="D6E0D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5443C4"/>
    <w:multiLevelType w:val="multilevel"/>
    <w:tmpl w:val="4C90A12C"/>
    <w:lvl w:ilvl="0">
      <w:start w:val="1"/>
      <w:numFmt w:val="decimal"/>
      <w:lvlText w:val="%1"/>
      <w:lvlJc w:val="left"/>
      <w:pPr>
        <w:ind w:left="1429" w:hanging="35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6D870A0"/>
    <w:multiLevelType w:val="hybridMultilevel"/>
    <w:tmpl w:val="6C846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5F5E61"/>
    <w:multiLevelType w:val="hybridMultilevel"/>
    <w:tmpl w:val="E3140CC2"/>
    <w:lvl w:ilvl="0" w:tplc="8E38962A">
      <w:start w:val="1"/>
      <w:numFmt w:val="decimal"/>
      <w:lvlText w:val="  %1"/>
      <w:lvlJc w:val="left"/>
      <w:pPr>
        <w:ind w:left="420" w:hanging="420"/>
      </w:pPr>
      <w:rPr>
        <w:rFonts w:hint="eastAsia"/>
        <w:spacing w:val="0"/>
        <w:position w:val="10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5"/>
  </w:num>
  <w:num w:numId="2">
    <w:abstractNumId w:val="14"/>
  </w:num>
  <w:num w:numId="3">
    <w:abstractNumId w:val="9"/>
  </w:num>
  <w:num w:numId="4">
    <w:abstractNumId w:val="0"/>
  </w:num>
  <w:num w:numId="5">
    <w:abstractNumId w:val="7"/>
  </w:num>
  <w:num w:numId="6">
    <w:abstractNumId w:val="14"/>
  </w:num>
  <w:num w:numId="7">
    <w:abstractNumId w:val="5"/>
  </w:num>
  <w:num w:numId="8">
    <w:abstractNumId w:val="1"/>
  </w:num>
  <w:num w:numId="9">
    <w:abstractNumId w:val="2"/>
  </w:num>
  <w:num w:numId="10">
    <w:abstractNumId w:val="10"/>
  </w:num>
  <w:num w:numId="11">
    <w:abstractNumId w:val="12"/>
  </w:num>
  <w:num w:numId="12">
    <w:abstractNumId w:val="13"/>
  </w:num>
  <w:num w:numId="13">
    <w:abstractNumId w:val="4"/>
  </w:num>
  <w:num w:numId="14">
    <w:abstractNumId w:val="6"/>
  </w:num>
  <w:num w:numId="15">
    <w:abstractNumId w:val="3"/>
  </w:num>
  <w:num w:numId="16">
    <w:abstractNumId w:val="3"/>
  </w:num>
  <w:num w:numId="17">
    <w:abstractNumId w:val="9"/>
  </w:num>
  <w:num w:numId="18">
    <w:abstractNumId w:val="9"/>
  </w:num>
  <w:num w:numId="19">
    <w:abstractNumId w:val="13"/>
  </w:num>
  <w:num w:numId="20">
    <w:abstractNumId w:val="14"/>
  </w:num>
  <w:num w:numId="21">
    <w:abstractNumId w:val="4"/>
  </w:num>
  <w:num w:numId="22">
    <w:abstractNumId w:val="6"/>
  </w:num>
  <w:num w:numId="23">
    <w:abstractNumId w:val="3"/>
  </w:num>
  <w:num w:numId="24">
    <w:abstractNumId w:val="3"/>
  </w:num>
  <w:num w:numId="25">
    <w:abstractNumId w:val="4"/>
  </w:num>
  <w:num w:numId="26">
    <w:abstractNumId w:val="6"/>
  </w:num>
  <w:num w:numId="27">
    <w:abstractNumId w:val="3"/>
  </w:num>
  <w:num w:numId="28">
    <w:abstractNumId w:val="4"/>
  </w:num>
  <w:num w:numId="29">
    <w:abstractNumId w:val="6"/>
  </w:num>
  <w:num w:numId="30">
    <w:abstractNumId w:val="4"/>
  </w:num>
  <w:num w:numId="31">
    <w:abstractNumId w:val="6"/>
  </w:num>
  <w:num w:numId="32">
    <w:abstractNumId w:val="3"/>
  </w:num>
  <w:num w:numId="33">
    <w:abstractNumId w:val="3"/>
  </w:num>
  <w:num w:numId="34">
    <w:abstractNumId w:val="13"/>
  </w:num>
  <w:num w:numId="35">
    <w:abstractNumId w:val="14"/>
  </w:num>
  <w:num w:numId="36">
    <w:abstractNumId w:val="9"/>
  </w:num>
  <w:num w:numId="37">
    <w:abstractNumId w:val="13"/>
  </w:num>
  <w:num w:numId="38">
    <w:abstractNumId w:val="14"/>
  </w:num>
  <w:num w:numId="39">
    <w:abstractNumId w:val="9"/>
  </w:num>
  <w:num w:numId="40">
    <w:abstractNumId w:val="5"/>
  </w:num>
  <w:num w:numId="41">
    <w:abstractNumId w:val="14"/>
  </w:num>
  <w:num w:numId="42">
    <w:abstractNumId w:val="9"/>
  </w:num>
  <w:num w:numId="43">
    <w:abstractNumId w:val="13"/>
  </w:num>
  <w:num w:numId="44">
    <w:abstractNumId w:val="14"/>
  </w:num>
  <w:num w:numId="45">
    <w:abstractNumId w:val="9"/>
  </w:num>
  <w:num w:numId="46">
    <w:abstractNumId w:val="13"/>
  </w:num>
  <w:num w:numId="47">
    <w:abstractNumId w:val="14"/>
  </w:num>
  <w:num w:numId="48">
    <w:abstractNumId w:val="9"/>
  </w:num>
  <w:num w:numId="49">
    <w:abstractNumId w:val="11"/>
  </w:num>
  <w:num w:numId="5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ie">
    <w15:presenceInfo w15:providerId="None" w15:userId="Ric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94E"/>
    <w:rsid w:val="00000637"/>
    <w:rsid w:val="000006F8"/>
    <w:rsid w:val="00003E71"/>
    <w:rsid w:val="000046B6"/>
    <w:rsid w:val="00004BA7"/>
    <w:rsid w:val="00004CEA"/>
    <w:rsid w:val="00005FC2"/>
    <w:rsid w:val="00011BC3"/>
    <w:rsid w:val="0001283B"/>
    <w:rsid w:val="0002090C"/>
    <w:rsid w:val="00021AA3"/>
    <w:rsid w:val="00024621"/>
    <w:rsid w:val="0002467B"/>
    <w:rsid w:val="00025A91"/>
    <w:rsid w:val="00025C56"/>
    <w:rsid w:val="000319B8"/>
    <w:rsid w:val="0003351A"/>
    <w:rsid w:val="00034840"/>
    <w:rsid w:val="00034BF8"/>
    <w:rsid w:val="000361F7"/>
    <w:rsid w:val="00037F00"/>
    <w:rsid w:val="00041A10"/>
    <w:rsid w:val="0004245C"/>
    <w:rsid w:val="00042C12"/>
    <w:rsid w:val="000439F3"/>
    <w:rsid w:val="00043F91"/>
    <w:rsid w:val="00044417"/>
    <w:rsid w:val="0004473F"/>
    <w:rsid w:val="00045618"/>
    <w:rsid w:val="00045898"/>
    <w:rsid w:val="00050716"/>
    <w:rsid w:val="00050C65"/>
    <w:rsid w:val="000520E3"/>
    <w:rsid w:val="0005343B"/>
    <w:rsid w:val="000551E0"/>
    <w:rsid w:val="000562B9"/>
    <w:rsid w:val="00056DBB"/>
    <w:rsid w:val="000578BD"/>
    <w:rsid w:val="000602E4"/>
    <w:rsid w:val="000605CD"/>
    <w:rsid w:val="00063A6A"/>
    <w:rsid w:val="0006467F"/>
    <w:rsid w:val="000676CE"/>
    <w:rsid w:val="00071D03"/>
    <w:rsid w:val="00073BD9"/>
    <w:rsid w:val="00077A9D"/>
    <w:rsid w:val="00082D78"/>
    <w:rsid w:val="000833FA"/>
    <w:rsid w:val="000848F9"/>
    <w:rsid w:val="00087207"/>
    <w:rsid w:val="00094176"/>
    <w:rsid w:val="00096A4B"/>
    <w:rsid w:val="000A0E49"/>
    <w:rsid w:val="000A0F29"/>
    <w:rsid w:val="000A3155"/>
    <w:rsid w:val="000A411D"/>
    <w:rsid w:val="000A45A9"/>
    <w:rsid w:val="000A5FAE"/>
    <w:rsid w:val="000B05D0"/>
    <w:rsid w:val="000B38AC"/>
    <w:rsid w:val="000B529D"/>
    <w:rsid w:val="000B5482"/>
    <w:rsid w:val="000B7EF6"/>
    <w:rsid w:val="000C17AF"/>
    <w:rsid w:val="000C299D"/>
    <w:rsid w:val="000C4A82"/>
    <w:rsid w:val="000C4B5D"/>
    <w:rsid w:val="000C4FB6"/>
    <w:rsid w:val="000D0305"/>
    <w:rsid w:val="000D0745"/>
    <w:rsid w:val="000D0874"/>
    <w:rsid w:val="000D093A"/>
    <w:rsid w:val="000D166F"/>
    <w:rsid w:val="000D2842"/>
    <w:rsid w:val="000D2F06"/>
    <w:rsid w:val="000D5554"/>
    <w:rsid w:val="000E08FD"/>
    <w:rsid w:val="000E35FE"/>
    <w:rsid w:val="000E37D1"/>
    <w:rsid w:val="000E6CB9"/>
    <w:rsid w:val="000E7A5D"/>
    <w:rsid w:val="000F0E85"/>
    <w:rsid w:val="000F0F9F"/>
    <w:rsid w:val="000F4E0E"/>
    <w:rsid w:val="000F7106"/>
    <w:rsid w:val="00100B2F"/>
    <w:rsid w:val="00100FE2"/>
    <w:rsid w:val="00102835"/>
    <w:rsid w:val="00103634"/>
    <w:rsid w:val="00104294"/>
    <w:rsid w:val="001170CF"/>
    <w:rsid w:val="0011779E"/>
    <w:rsid w:val="0012125D"/>
    <w:rsid w:val="00124285"/>
    <w:rsid w:val="0012462F"/>
    <w:rsid w:val="001268A0"/>
    <w:rsid w:val="00127B58"/>
    <w:rsid w:val="00130F88"/>
    <w:rsid w:val="00131F3D"/>
    <w:rsid w:val="001352B6"/>
    <w:rsid w:val="00135C14"/>
    <w:rsid w:val="00140A39"/>
    <w:rsid w:val="0014158B"/>
    <w:rsid w:val="00143181"/>
    <w:rsid w:val="00144660"/>
    <w:rsid w:val="00144968"/>
    <w:rsid w:val="00144DC5"/>
    <w:rsid w:val="00144E54"/>
    <w:rsid w:val="00145F5A"/>
    <w:rsid w:val="00150342"/>
    <w:rsid w:val="00151E48"/>
    <w:rsid w:val="00152F85"/>
    <w:rsid w:val="00155401"/>
    <w:rsid w:val="00156006"/>
    <w:rsid w:val="00160C50"/>
    <w:rsid w:val="0016263E"/>
    <w:rsid w:val="001632F9"/>
    <w:rsid w:val="00163372"/>
    <w:rsid w:val="00165A01"/>
    <w:rsid w:val="001665A2"/>
    <w:rsid w:val="0016702F"/>
    <w:rsid w:val="00172622"/>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B7474"/>
    <w:rsid w:val="001C0136"/>
    <w:rsid w:val="001C2A2E"/>
    <w:rsid w:val="001C3B86"/>
    <w:rsid w:val="001C6374"/>
    <w:rsid w:val="001D0A2E"/>
    <w:rsid w:val="001D0BD8"/>
    <w:rsid w:val="001D1B57"/>
    <w:rsid w:val="001D4C88"/>
    <w:rsid w:val="001D4CBF"/>
    <w:rsid w:val="001D5C83"/>
    <w:rsid w:val="001D5CB0"/>
    <w:rsid w:val="001D7118"/>
    <w:rsid w:val="001D7351"/>
    <w:rsid w:val="001E0BFA"/>
    <w:rsid w:val="001E26BA"/>
    <w:rsid w:val="001E3DBC"/>
    <w:rsid w:val="001F2913"/>
    <w:rsid w:val="001F45A9"/>
    <w:rsid w:val="001F55DC"/>
    <w:rsid w:val="001F5A4A"/>
    <w:rsid w:val="0020147D"/>
    <w:rsid w:val="002021CF"/>
    <w:rsid w:val="002026F5"/>
    <w:rsid w:val="0020669E"/>
    <w:rsid w:val="00206B4D"/>
    <w:rsid w:val="0021202D"/>
    <w:rsid w:val="00214190"/>
    <w:rsid w:val="00216FA9"/>
    <w:rsid w:val="00217868"/>
    <w:rsid w:val="00220209"/>
    <w:rsid w:val="00220A57"/>
    <w:rsid w:val="002220D5"/>
    <w:rsid w:val="00223A64"/>
    <w:rsid w:val="00225217"/>
    <w:rsid w:val="00225F3F"/>
    <w:rsid w:val="00226AB1"/>
    <w:rsid w:val="0023085C"/>
    <w:rsid w:val="00232BEA"/>
    <w:rsid w:val="00234505"/>
    <w:rsid w:val="00235077"/>
    <w:rsid w:val="00235973"/>
    <w:rsid w:val="00236969"/>
    <w:rsid w:val="00236C0D"/>
    <w:rsid w:val="00236D35"/>
    <w:rsid w:val="00236F94"/>
    <w:rsid w:val="00237EDD"/>
    <w:rsid w:val="0024084D"/>
    <w:rsid w:val="00240C8C"/>
    <w:rsid w:val="00240DB4"/>
    <w:rsid w:val="00241C14"/>
    <w:rsid w:val="002434C9"/>
    <w:rsid w:val="00243867"/>
    <w:rsid w:val="00246CE0"/>
    <w:rsid w:val="0025054D"/>
    <w:rsid w:val="0025127B"/>
    <w:rsid w:val="00251811"/>
    <w:rsid w:val="0025232D"/>
    <w:rsid w:val="00252515"/>
    <w:rsid w:val="0025259B"/>
    <w:rsid w:val="00252BD9"/>
    <w:rsid w:val="00253193"/>
    <w:rsid w:val="00255B5C"/>
    <w:rsid w:val="00257403"/>
    <w:rsid w:val="0025777F"/>
    <w:rsid w:val="00261B77"/>
    <w:rsid w:val="00263890"/>
    <w:rsid w:val="0026479E"/>
    <w:rsid w:val="00265926"/>
    <w:rsid w:val="002665A2"/>
    <w:rsid w:val="00266A09"/>
    <w:rsid w:val="00271978"/>
    <w:rsid w:val="00272574"/>
    <w:rsid w:val="00273440"/>
    <w:rsid w:val="0027513B"/>
    <w:rsid w:val="0027593D"/>
    <w:rsid w:val="00275F7E"/>
    <w:rsid w:val="00276B71"/>
    <w:rsid w:val="0027713B"/>
    <w:rsid w:val="002813F6"/>
    <w:rsid w:val="0028335A"/>
    <w:rsid w:val="00285954"/>
    <w:rsid w:val="00285A67"/>
    <w:rsid w:val="0028727D"/>
    <w:rsid w:val="002915B6"/>
    <w:rsid w:val="0029287A"/>
    <w:rsid w:val="00294C2F"/>
    <w:rsid w:val="0029579A"/>
    <w:rsid w:val="0029628E"/>
    <w:rsid w:val="00296EB7"/>
    <w:rsid w:val="002A08AE"/>
    <w:rsid w:val="002A31E4"/>
    <w:rsid w:val="002A6193"/>
    <w:rsid w:val="002A66E9"/>
    <w:rsid w:val="002A6CE3"/>
    <w:rsid w:val="002B0BCA"/>
    <w:rsid w:val="002B37F5"/>
    <w:rsid w:val="002B4981"/>
    <w:rsid w:val="002B75A2"/>
    <w:rsid w:val="002B7893"/>
    <w:rsid w:val="002C0E6A"/>
    <w:rsid w:val="002C28DD"/>
    <w:rsid w:val="002C300A"/>
    <w:rsid w:val="002C5045"/>
    <w:rsid w:val="002C52DD"/>
    <w:rsid w:val="002C6C5F"/>
    <w:rsid w:val="002C7423"/>
    <w:rsid w:val="002C7CEB"/>
    <w:rsid w:val="002D0834"/>
    <w:rsid w:val="002D2055"/>
    <w:rsid w:val="002D476D"/>
    <w:rsid w:val="002D4F9D"/>
    <w:rsid w:val="002D7EB2"/>
    <w:rsid w:val="002E0B8D"/>
    <w:rsid w:val="002E11AF"/>
    <w:rsid w:val="002E1F9C"/>
    <w:rsid w:val="002E2696"/>
    <w:rsid w:val="002E45FF"/>
    <w:rsid w:val="002E4AE9"/>
    <w:rsid w:val="002E59FA"/>
    <w:rsid w:val="002E6808"/>
    <w:rsid w:val="002E699F"/>
    <w:rsid w:val="002F0022"/>
    <w:rsid w:val="002F1F90"/>
    <w:rsid w:val="002F30E0"/>
    <w:rsid w:val="002F3A40"/>
    <w:rsid w:val="002F6006"/>
    <w:rsid w:val="002F667B"/>
    <w:rsid w:val="002F6728"/>
    <w:rsid w:val="002F6FC8"/>
    <w:rsid w:val="00300F39"/>
    <w:rsid w:val="0030282D"/>
    <w:rsid w:val="0030286C"/>
    <w:rsid w:val="0030379B"/>
    <w:rsid w:val="003053D7"/>
    <w:rsid w:val="00305668"/>
    <w:rsid w:val="003066AC"/>
    <w:rsid w:val="00306771"/>
    <w:rsid w:val="0030792C"/>
    <w:rsid w:val="00307DAD"/>
    <w:rsid w:val="00312F5B"/>
    <w:rsid w:val="0031308C"/>
    <w:rsid w:val="0031392A"/>
    <w:rsid w:val="003167AC"/>
    <w:rsid w:val="0032250E"/>
    <w:rsid w:val="00322580"/>
    <w:rsid w:val="003229FD"/>
    <w:rsid w:val="003246E2"/>
    <w:rsid w:val="0032589B"/>
    <w:rsid w:val="003260DD"/>
    <w:rsid w:val="0033124F"/>
    <w:rsid w:val="0033164F"/>
    <w:rsid w:val="00333C2D"/>
    <w:rsid w:val="00333F24"/>
    <w:rsid w:val="003352F1"/>
    <w:rsid w:val="00336080"/>
    <w:rsid w:val="00336BEA"/>
    <w:rsid w:val="003379F5"/>
    <w:rsid w:val="00340477"/>
    <w:rsid w:val="0034078D"/>
    <w:rsid w:val="00341638"/>
    <w:rsid w:val="00341815"/>
    <w:rsid w:val="00344684"/>
    <w:rsid w:val="00344DFE"/>
    <w:rsid w:val="00346006"/>
    <w:rsid w:val="00346A68"/>
    <w:rsid w:val="00346B1B"/>
    <w:rsid w:val="00347596"/>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F32"/>
    <w:rsid w:val="00374898"/>
    <w:rsid w:val="00376FA1"/>
    <w:rsid w:val="00377130"/>
    <w:rsid w:val="00381C2D"/>
    <w:rsid w:val="00381D89"/>
    <w:rsid w:val="00381FC4"/>
    <w:rsid w:val="003835CE"/>
    <w:rsid w:val="003855CF"/>
    <w:rsid w:val="003902E6"/>
    <w:rsid w:val="00391035"/>
    <w:rsid w:val="003911F6"/>
    <w:rsid w:val="00391F71"/>
    <w:rsid w:val="00393851"/>
    <w:rsid w:val="003938E0"/>
    <w:rsid w:val="00394742"/>
    <w:rsid w:val="003A0FDD"/>
    <w:rsid w:val="003A116E"/>
    <w:rsid w:val="003A1FCC"/>
    <w:rsid w:val="003A2168"/>
    <w:rsid w:val="003A2693"/>
    <w:rsid w:val="003A3F7E"/>
    <w:rsid w:val="003A445F"/>
    <w:rsid w:val="003A4FD3"/>
    <w:rsid w:val="003A5E59"/>
    <w:rsid w:val="003B1BC0"/>
    <w:rsid w:val="003B2A22"/>
    <w:rsid w:val="003B3A7C"/>
    <w:rsid w:val="003B4E63"/>
    <w:rsid w:val="003B559A"/>
    <w:rsid w:val="003B5E8D"/>
    <w:rsid w:val="003B65E3"/>
    <w:rsid w:val="003C014C"/>
    <w:rsid w:val="003C1A93"/>
    <w:rsid w:val="003C245C"/>
    <w:rsid w:val="003C2C26"/>
    <w:rsid w:val="003C4A20"/>
    <w:rsid w:val="003C4AAF"/>
    <w:rsid w:val="003C7C01"/>
    <w:rsid w:val="003D1BCF"/>
    <w:rsid w:val="003D2888"/>
    <w:rsid w:val="003D2BC8"/>
    <w:rsid w:val="003D6836"/>
    <w:rsid w:val="003D6DF8"/>
    <w:rsid w:val="003D740F"/>
    <w:rsid w:val="003E08EB"/>
    <w:rsid w:val="003E0C56"/>
    <w:rsid w:val="003E14E1"/>
    <w:rsid w:val="003E2B81"/>
    <w:rsid w:val="003E5F91"/>
    <w:rsid w:val="003E68A1"/>
    <w:rsid w:val="003E6EEF"/>
    <w:rsid w:val="003F0471"/>
    <w:rsid w:val="003F21C8"/>
    <w:rsid w:val="003F2876"/>
    <w:rsid w:val="003F35A6"/>
    <w:rsid w:val="003F368E"/>
    <w:rsid w:val="003F4AE6"/>
    <w:rsid w:val="003F6004"/>
    <w:rsid w:val="003F6831"/>
    <w:rsid w:val="003F693E"/>
    <w:rsid w:val="00401EA0"/>
    <w:rsid w:val="00405A1A"/>
    <w:rsid w:val="0040655F"/>
    <w:rsid w:val="00407752"/>
    <w:rsid w:val="00411667"/>
    <w:rsid w:val="004123C0"/>
    <w:rsid w:val="00412F36"/>
    <w:rsid w:val="00412FD3"/>
    <w:rsid w:val="004137AF"/>
    <w:rsid w:val="00415FB0"/>
    <w:rsid w:val="00416645"/>
    <w:rsid w:val="00417A0D"/>
    <w:rsid w:val="00423429"/>
    <w:rsid w:val="00424882"/>
    <w:rsid w:val="00425AEA"/>
    <w:rsid w:val="0042627E"/>
    <w:rsid w:val="004262FE"/>
    <w:rsid w:val="00427902"/>
    <w:rsid w:val="0043115A"/>
    <w:rsid w:val="00432800"/>
    <w:rsid w:val="00433837"/>
    <w:rsid w:val="00434423"/>
    <w:rsid w:val="00436BA8"/>
    <w:rsid w:val="0043748F"/>
    <w:rsid w:val="004378B1"/>
    <w:rsid w:val="0044006E"/>
    <w:rsid w:val="00441209"/>
    <w:rsid w:val="00441AF9"/>
    <w:rsid w:val="00441FA3"/>
    <w:rsid w:val="00444218"/>
    <w:rsid w:val="004466AA"/>
    <w:rsid w:val="00446CA3"/>
    <w:rsid w:val="0045011E"/>
    <w:rsid w:val="0045101B"/>
    <w:rsid w:val="004539D4"/>
    <w:rsid w:val="00453CFB"/>
    <w:rsid w:val="0045405C"/>
    <w:rsid w:val="00455021"/>
    <w:rsid w:val="00456BA6"/>
    <w:rsid w:val="00461413"/>
    <w:rsid w:val="004614D9"/>
    <w:rsid w:val="00461DA2"/>
    <w:rsid w:val="00462789"/>
    <w:rsid w:val="00462F89"/>
    <w:rsid w:val="00467F33"/>
    <w:rsid w:val="00471859"/>
    <w:rsid w:val="00475F95"/>
    <w:rsid w:val="00476172"/>
    <w:rsid w:val="00477487"/>
    <w:rsid w:val="0048098C"/>
    <w:rsid w:val="00480BAE"/>
    <w:rsid w:val="00481ADA"/>
    <w:rsid w:val="00482266"/>
    <w:rsid w:val="00483436"/>
    <w:rsid w:val="00484615"/>
    <w:rsid w:val="004869B2"/>
    <w:rsid w:val="00492418"/>
    <w:rsid w:val="00492DD6"/>
    <w:rsid w:val="004938FB"/>
    <w:rsid w:val="00495448"/>
    <w:rsid w:val="004971EB"/>
    <w:rsid w:val="004975CF"/>
    <w:rsid w:val="004A070F"/>
    <w:rsid w:val="004A3D67"/>
    <w:rsid w:val="004A3EEB"/>
    <w:rsid w:val="004A44AE"/>
    <w:rsid w:val="004A485C"/>
    <w:rsid w:val="004A6D7E"/>
    <w:rsid w:val="004A6E3D"/>
    <w:rsid w:val="004A7C02"/>
    <w:rsid w:val="004B1516"/>
    <w:rsid w:val="004B637A"/>
    <w:rsid w:val="004B664F"/>
    <w:rsid w:val="004C16C9"/>
    <w:rsid w:val="004C1961"/>
    <w:rsid w:val="004C1A82"/>
    <w:rsid w:val="004C1AB7"/>
    <w:rsid w:val="004C1B70"/>
    <w:rsid w:val="004C3D4B"/>
    <w:rsid w:val="004C6EE2"/>
    <w:rsid w:val="004C71C5"/>
    <w:rsid w:val="004D0408"/>
    <w:rsid w:val="004D3D30"/>
    <w:rsid w:val="004D464D"/>
    <w:rsid w:val="004D50E0"/>
    <w:rsid w:val="004D6828"/>
    <w:rsid w:val="004E16F5"/>
    <w:rsid w:val="004E70CE"/>
    <w:rsid w:val="004F1511"/>
    <w:rsid w:val="004F41A3"/>
    <w:rsid w:val="004F7B5B"/>
    <w:rsid w:val="00502386"/>
    <w:rsid w:val="00505235"/>
    <w:rsid w:val="005052F4"/>
    <w:rsid w:val="005055B1"/>
    <w:rsid w:val="0050609E"/>
    <w:rsid w:val="005078D0"/>
    <w:rsid w:val="00511433"/>
    <w:rsid w:val="00511922"/>
    <w:rsid w:val="00513BFE"/>
    <w:rsid w:val="00514D19"/>
    <w:rsid w:val="00516FD5"/>
    <w:rsid w:val="005173DA"/>
    <w:rsid w:val="00520C33"/>
    <w:rsid w:val="005221D3"/>
    <w:rsid w:val="00523C06"/>
    <w:rsid w:val="00524E78"/>
    <w:rsid w:val="00525CC6"/>
    <w:rsid w:val="005261B9"/>
    <w:rsid w:val="00527BF5"/>
    <w:rsid w:val="00532B9C"/>
    <w:rsid w:val="005332DD"/>
    <w:rsid w:val="00533883"/>
    <w:rsid w:val="00534135"/>
    <w:rsid w:val="005400CD"/>
    <w:rsid w:val="00541DC6"/>
    <w:rsid w:val="00543B9A"/>
    <w:rsid w:val="00546A9B"/>
    <w:rsid w:val="005477D0"/>
    <w:rsid w:val="00547A73"/>
    <w:rsid w:val="00550577"/>
    <w:rsid w:val="00550622"/>
    <w:rsid w:val="005518BE"/>
    <w:rsid w:val="005519F1"/>
    <w:rsid w:val="00554334"/>
    <w:rsid w:val="00554D7C"/>
    <w:rsid w:val="005569C6"/>
    <w:rsid w:val="00556FA7"/>
    <w:rsid w:val="005574FA"/>
    <w:rsid w:val="0055790E"/>
    <w:rsid w:val="005579F5"/>
    <w:rsid w:val="0056327E"/>
    <w:rsid w:val="0056451B"/>
    <w:rsid w:val="00565398"/>
    <w:rsid w:val="005665B7"/>
    <w:rsid w:val="0056676E"/>
    <w:rsid w:val="00566825"/>
    <w:rsid w:val="00566C4A"/>
    <w:rsid w:val="0056718A"/>
    <w:rsid w:val="00567455"/>
    <w:rsid w:val="00570518"/>
    <w:rsid w:val="00571422"/>
    <w:rsid w:val="00580739"/>
    <w:rsid w:val="00583C94"/>
    <w:rsid w:val="00587918"/>
    <w:rsid w:val="005879FB"/>
    <w:rsid w:val="005904F3"/>
    <w:rsid w:val="00591118"/>
    <w:rsid w:val="00592174"/>
    <w:rsid w:val="00593100"/>
    <w:rsid w:val="005967E7"/>
    <w:rsid w:val="0059706B"/>
    <w:rsid w:val="0059738E"/>
    <w:rsid w:val="005A1A79"/>
    <w:rsid w:val="005A42BD"/>
    <w:rsid w:val="005A6846"/>
    <w:rsid w:val="005A791C"/>
    <w:rsid w:val="005B372B"/>
    <w:rsid w:val="005C001C"/>
    <w:rsid w:val="005C1C6F"/>
    <w:rsid w:val="005C2A6C"/>
    <w:rsid w:val="005C5730"/>
    <w:rsid w:val="005D196D"/>
    <w:rsid w:val="005D19D4"/>
    <w:rsid w:val="005D2650"/>
    <w:rsid w:val="005D35BB"/>
    <w:rsid w:val="005D4A69"/>
    <w:rsid w:val="005E1274"/>
    <w:rsid w:val="005E13E0"/>
    <w:rsid w:val="005E36A0"/>
    <w:rsid w:val="005E4EC3"/>
    <w:rsid w:val="005E64B5"/>
    <w:rsid w:val="005E7457"/>
    <w:rsid w:val="005E74D7"/>
    <w:rsid w:val="005E790B"/>
    <w:rsid w:val="005F092A"/>
    <w:rsid w:val="005F1258"/>
    <w:rsid w:val="005F2DE1"/>
    <w:rsid w:val="005F3117"/>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4147"/>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221D"/>
    <w:rsid w:val="00652704"/>
    <w:rsid w:val="00652887"/>
    <w:rsid w:val="00653050"/>
    <w:rsid w:val="00653B88"/>
    <w:rsid w:val="00654659"/>
    <w:rsid w:val="00655087"/>
    <w:rsid w:val="00655F4C"/>
    <w:rsid w:val="0065777B"/>
    <w:rsid w:val="00661780"/>
    <w:rsid w:val="00663D7F"/>
    <w:rsid w:val="00663FED"/>
    <w:rsid w:val="00667F99"/>
    <w:rsid w:val="006719DE"/>
    <w:rsid w:val="00673C97"/>
    <w:rsid w:val="00674566"/>
    <w:rsid w:val="006746B1"/>
    <w:rsid w:val="006808E8"/>
    <w:rsid w:val="00682FE2"/>
    <w:rsid w:val="00684284"/>
    <w:rsid w:val="00684579"/>
    <w:rsid w:val="00686014"/>
    <w:rsid w:val="00686750"/>
    <w:rsid w:val="00686CBD"/>
    <w:rsid w:val="00686CC5"/>
    <w:rsid w:val="0068700B"/>
    <w:rsid w:val="00693CB5"/>
    <w:rsid w:val="0069559D"/>
    <w:rsid w:val="00695D67"/>
    <w:rsid w:val="00696F8C"/>
    <w:rsid w:val="0069700C"/>
    <w:rsid w:val="00697037"/>
    <w:rsid w:val="00697801"/>
    <w:rsid w:val="006A074F"/>
    <w:rsid w:val="006A54E3"/>
    <w:rsid w:val="006A55D7"/>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3358"/>
    <w:rsid w:val="006D4052"/>
    <w:rsid w:val="006D425B"/>
    <w:rsid w:val="006D5A38"/>
    <w:rsid w:val="006D6F56"/>
    <w:rsid w:val="006D7D80"/>
    <w:rsid w:val="006E17AC"/>
    <w:rsid w:val="006E24C6"/>
    <w:rsid w:val="006E270F"/>
    <w:rsid w:val="006E32F6"/>
    <w:rsid w:val="006E60D8"/>
    <w:rsid w:val="006E60E5"/>
    <w:rsid w:val="006F0B83"/>
    <w:rsid w:val="006F791C"/>
    <w:rsid w:val="00701836"/>
    <w:rsid w:val="00701F70"/>
    <w:rsid w:val="00702650"/>
    <w:rsid w:val="007062E3"/>
    <w:rsid w:val="00706936"/>
    <w:rsid w:val="00706F48"/>
    <w:rsid w:val="00706F7C"/>
    <w:rsid w:val="0070769C"/>
    <w:rsid w:val="00715914"/>
    <w:rsid w:val="00715DCF"/>
    <w:rsid w:val="00716CC2"/>
    <w:rsid w:val="0071759D"/>
    <w:rsid w:val="0072079B"/>
    <w:rsid w:val="00722184"/>
    <w:rsid w:val="007229D7"/>
    <w:rsid w:val="0072401B"/>
    <w:rsid w:val="00724474"/>
    <w:rsid w:val="007269A0"/>
    <w:rsid w:val="00726D81"/>
    <w:rsid w:val="00730EDD"/>
    <w:rsid w:val="007344BD"/>
    <w:rsid w:val="00734C7C"/>
    <w:rsid w:val="0073535F"/>
    <w:rsid w:val="007354A7"/>
    <w:rsid w:val="00736FD6"/>
    <w:rsid w:val="0073714D"/>
    <w:rsid w:val="00737F17"/>
    <w:rsid w:val="0074264B"/>
    <w:rsid w:val="0074415C"/>
    <w:rsid w:val="00746790"/>
    <w:rsid w:val="0074696F"/>
    <w:rsid w:val="00746DFC"/>
    <w:rsid w:val="00747BD5"/>
    <w:rsid w:val="00747E83"/>
    <w:rsid w:val="007512D0"/>
    <w:rsid w:val="0075223F"/>
    <w:rsid w:val="00752DCE"/>
    <w:rsid w:val="00753727"/>
    <w:rsid w:val="00755404"/>
    <w:rsid w:val="00755676"/>
    <w:rsid w:val="00760E65"/>
    <w:rsid w:val="00763B07"/>
    <w:rsid w:val="00763D41"/>
    <w:rsid w:val="00766CD4"/>
    <w:rsid w:val="0077147D"/>
    <w:rsid w:val="007814A1"/>
    <w:rsid w:val="00786C6C"/>
    <w:rsid w:val="00790072"/>
    <w:rsid w:val="00791FB2"/>
    <w:rsid w:val="00792569"/>
    <w:rsid w:val="0079278B"/>
    <w:rsid w:val="007936E5"/>
    <w:rsid w:val="00793A96"/>
    <w:rsid w:val="007A1884"/>
    <w:rsid w:val="007A29C5"/>
    <w:rsid w:val="007B0185"/>
    <w:rsid w:val="007B0A56"/>
    <w:rsid w:val="007B4B9B"/>
    <w:rsid w:val="007B706E"/>
    <w:rsid w:val="007B7493"/>
    <w:rsid w:val="007C425D"/>
    <w:rsid w:val="007C431E"/>
    <w:rsid w:val="007C7E77"/>
    <w:rsid w:val="007D3CF3"/>
    <w:rsid w:val="007D3F2C"/>
    <w:rsid w:val="007D40E6"/>
    <w:rsid w:val="007D6401"/>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52B3"/>
    <w:rsid w:val="008258F6"/>
    <w:rsid w:val="00826339"/>
    <w:rsid w:val="00826661"/>
    <w:rsid w:val="008277BB"/>
    <w:rsid w:val="00831D40"/>
    <w:rsid w:val="00832530"/>
    <w:rsid w:val="0083491C"/>
    <w:rsid w:val="00834DFD"/>
    <w:rsid w:val="008354D8"/>
    <w:rsid w:val="0083677E"/>
    <w:rsid w:val="00837B94"/>
    <w:rsid w:val="00837BC3"/>
    <w:rsid w:val="00840C66"/>
    <w:rsid w:val="008417F4"/>
    <w:rsid w:val="008418F1"/>
    <w:rsid w:val="008434A1"/>
    <w:rsid w:val="00843641"/>
    <w:rsid w:val="00844A58"/>
    <w:rsid w:val="008471DD"/>
    <w:rsid w:val="0084766E"/>
    <w:rsid w:val="00851EA5"/>
    <w:rsid w:val="00852591"/>
    <w:rsid w:val="0085342E"/>
    <w:rsid w:val="00856761"/>
    <w:rsid w:val="00857347"/>
    <w:rsid w:val="008573D5"/>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6D8"/>
    <w:rsid w:val="008A37CD"/>
    <w:rsid w:val="008A5B8F"/>
    <w:rsid w:val="008A5EC4"/>
    <w:rsid w:val="008A6BDF"/>
    <w:rsid w:val="008A716B"/>
    <w:rsid w:val="008B5B4F"/>
    <w:rsid w:val="008B69E7"/>
    <w:rsid w:val="008B7538"/>
    <w:rsid w:val="008C0E13"/>
    <w:rsid w:val="008C2CAB"/>
    <w:rsid w:val="008C3CC7"/>
    <w:rsid w:val="008C5A60"/>
    <w:rsid w:val="008D2721"/>
    <w:rsid w:val="008D34E8"/>
    <w:rsid w:val="008D4222"/>
    <w:rsid w:val="008D448D"/>
    <w:rsid w:val="008D48DD"/>
    <w:rsid w:val="008D5B12"/>
    <w:rsid w:val="008D5E3B"/>
    <w:rsid w:val="008E114F"/>
    <w:rsid w:val="008E2762"/>
    <w:rsid w:val="008E7A56"/>
    <w:rsid w:val="008E7C63"/>
    <w:rsid w:val="008F1A68"/>
    <w:rsid w:val="008F2DEE"/>
    <w:rsid w:val="008F33FE"/>
    <w:rsid w:val="008F3A92"/>
    <w:rsid w:val="008F71EA"/>
    <w:rsid w:val="00900F5C"/>
    <w:rsid w:val="0090278A"/>
    <w:rsid w:val="009029A5"/>
    <w:rsid w:val="00910A12"/>
    <w:rsid w:val="0091343E"/>
    <w:rsid w:val="009136F9"/>
    <w:rsid w:val="00916274"/>
    <w:rsid w:val="00917AB1"/>
    <w:rsid w:val="0092016B"/>
    <w:rsid w:val="0092078E"/>
    <w:rsid w:val="00921161"/>
    <w:rsid w:val="00922F79"/>
    <w:rsid w:val="00923D04"/>
    <w:rsid w:val="00924154"/>
    <w:rsid w:val="00924749"/>
    <w:rsid w:val="0092599A"/>
    <w:rsid w:val="00926435"/>
    <w:rsid w:val="00927B14"/>
    <w:rsid w:val="00930D40"/>
    <w:rsid w:val="009320BE"/>
    <w:rsid w:val="0093245D"/>
    <w:rsid w:val="00932DF7"/>
    <w:rsid w:val="00934A1D"/>
    <w:rsid w:val="00935109"/>
    <w:rsid w:val="009353E9"/>
    <w:rsid w:val="00935FFF"/>
    <w:rsid w:val="00936873"/>
    <w:rsid w:val="00937630"/>
    <w:rsid w:val="009409DB"/>
    <w:rsid w:val="00941A38"/>
    <w:rsid w:val="00943DB0"/>
    <w:rsid w:val="009445C2"/>
    <w:rsid w:val="009459DB"/>
    <w:rsid w:val="00945ABF"/>
    <w:rsid w:val="009479BC"/>
    <w:rsid w:val="009502B2"/>
    <w:rsid w:val="00953BF5"/>
    <w:rsid w:val="0095432D"/>
    <w:rsid w:val="00954F6E"/>
    <w:rsid w:val="009564D7"/>
    <w:rsid w:val="0095730D"/>
    <w:rsid w:val="009573AE"/>
    <w:rsid w:val="009574EE"/>
    <w:rsid w:val="00957A7B"/>
    <w:rsid w:val="00957C7E"/>
    <w:rsid w:val="009636E0"/>
    <w:rsid w:val="00965D9A"/>
    <w:rsid w:val="00971857"/>
    <w:rsid w:val="009736EA"/>
    <w:rsid w:val="00974AFA"/>
    <w:rsid w:val="0097717F"/>
    <w:rsid w:val="009801B6"/>
    <w:rsid w:val="0098119E"/>
    <w:rsid w:val="009836DF"/>
    <w:rsid w:val="00986BB9"/>
    <w:rsid w:val="0098796E"/>
    <w:rsid w:val="00987E34"/>
    <w:rsid w:val="0099115A"/>
    <w:rsid w:val="00992FA0"/>
    <w:rsid w:val="0099449B"/>
    <w:rsid w:val="009947DB"/>
    <w:rsid w:val="00994E48"/>
    <w:rsid w:val="0099601C"/>
    <w:rsid w:val="00997702"/>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D0479"/>
    <w:rsid w:val="009D0924"/>
    <w:rsid w:val="009D34D2"/>
    <w:rsid w:val="009D55DE"/>
    <w:rsid w:val="009D56B4"/>
    <w:rsid w:val="009E2755"/>
    <w:rsid w:val="009E43C3"/>
    <w:rsid w:val="009E50FD"/>
    <w:rsid w:val="009E5D13"/>
    <w:rsid w:val="009E5FB2"/>
    <w:rsid w:val="009E61C0"/>
    <w:rsid w:val="009E6536"/>
    <w:rsid w:val="009E6A27"/>
    <w:rsid w:val="009E7648"/>
    <w:rsid w:val="009F017C"/>
    <w:rsid w:val="009F1081"/>
    <w:rsid w:val="009F245B"/>
    <w:rsid w:val="009F3C30"/>
    <w:rsid w:val="009F6F14"/>
    <w:rsid w:val="009F70DB"/>
    <w:rsid w:val="00A00529"/>
    <w:rsid w:val="00A01504"/>
    <w:rsid w:val="00A01773"/>
    <w:rsid w:val="00A029B0"/>
    <w:rsid w:val="00A061C5"/>
    <w:rsid w:val="00A06558"/>
    <w:rsid w:val="00A06614"/>
    <w:rsid w:val="00A0689F"/>
    <w:rsid w:val="00A077D6"/>
    <w:rsid w:val="00A10937"/>
    <w:rsid w:val="00A10B4B"/>
    <w:rsid w:val="00A12039"/>
    <w:rsid w:val="00A14C60"/>
    <w:rsid w:val="00A15B50"/>
    <w:rsid w:val="00A16B99"/>
    <w:rsid w:val="00A202CE"/>
    <w:rsid w:val="00A2661C"/>
    <w:rsid w:val="00A30E40"/>
    <w:rsid w:val="00A31AFC"/>
    <w:rsid w:val="00A32E38"/>
    <w:rsid w:val="00A34A3A"/>
    <w:rsid w:val="00A34AC3"/>
    <w:rsid w:val="00A37CE5"/>
    <w:rsid w:val="00A404B1"/>
    <w:rsid w:val="00A434D9"/>
    <w:rsid w:val="00A44129"/>
    <w:rsid w:val="00A44FB7"/>
    <w:rsid w:val="00A46EC6"/>
    <w:rsid w:val="00A46FB9"/>
    <w:rsid w:val="00A47071"/>
    <w:rsid w:val="00A51E43"/>
    <w:rsid w:val="00A55A64"/>
    <w:rsid w:val="00A61DE2"/>
    <w:rsid w:val="00A67762"/>
    <w:rsid w:val="00A716CC"/>
    <w:rsid w:val="00A7295D"/>
    <w:rsid w:val="00A753C9"/>
    <w:rsid w:val="00A75FF2"/>
    <w:rsid w:val="00A808AC"/>
    <w:rsid w:val="00A82ADF"/>
    <w:rsid w:val="00A84F67"/>
    <w:rsid w:val="00A8598D"/>
    <w:rsid w:val="00A861F6"/>
    <w:rsid w:val="00A902DE"/>
    <w:rsid w:val="00A9156B"/>
    <w:rsid w:val="00A919D2"/>
    <w:rsid w:val="00A91FB2"/>
    <w:rsid w:val="00A93831"/>
    <w:rsid w:val="00A95E52"/>
    <w:rsid w:val="00A96386"/>
    <w:rsid w:val="00A96AAA"/>
    <w:rsid w:val="00A96DC0"/>
    <w:rsid w:val="00A97B7F"/>
    <w:rsid w:val="00AA2CBC"/>
    <w:rsid w:val="00AA4CDC"/>
    <w:rsid w:val="00AA534C"/>
    <w:rsid w:val="00AA6D33"/>
    <w:rsid w:val="00AA6D42"/>
    <w:rsid w:val="00AA7D47"/>
    <w:rsid w:val="00AB118B"/>
    <w:rsid w:val="00AB3B2F"/>
    <w:rsid w:val="00AB4374"/>
    <w:rsid w:val="00AB7823"/>
    <w:rsid w:val="00AC0F37"/>
    <w:rsid w:val="00AC1CB6"/>
    <w:rsid w:val="00AC2E74"/>
    <w:rsid w:val="00AC37B2"/>
    <w:rsid w:val="00AD1980"/>
    <w:rsid w:val="00AD19E6"/>
    <w:rsid w:val="00AD323F"/>
    <w:rsid w:val="00AD414A"/>
    <w:rsid w:val="00AD419B"/>
    <w:rsid w:val="00AD452E"/>
    <w:rsid w:val="00AD595E"/>
    <w:rsid w:val="00AD5DDA"/>
    <w:rsid w:val="00AD782C"/>
    <w:rsid w:val="00AE18F5"/>
    <w:rsid w:val="00AE1FC9"/>
    <w:rsid w:val="00AE26B0"/>
    <w:rsid w:val="00AE3E29"/>
    <w:rsid w:val="00AE481D"/>
    <w:rsid w:val="00AE737B"/>
    <w:rsid w:val="00AF319E"/>
    <w:rsid w:val="00AF3647"/>
    <w:rsid w:val="00AF69A6"/>
    <w:rsid w:val="00AF6B00"/>
    <w:rsid w:val="00AF6F96"/>
    <w:rsid w:val="00AF75FB"/>
    <w:rsid w:val="00AF7D31"/>
    <w:rsid w:val="00B00435"/>
    <w:rsid w:val="00B00829"/>
    <w:rsid w:val="00B04A30"/>
    <w:rsid w:val="00B062AD"/>
    <w:rsid w:val="00B06C8B"/>
    <w:rsid w:val="00B071CA"/>
    <w:rsid w:val="00B075B0"/>
    <w:rsid w:val="00B110B4"/>
    <w:rsid w:val="00B12750"/>
    <w:rsid w:val="00B2055D"/>
    <w:rsid w:val="00B21A85"/>
    <w:rsid w:val="00B21C2D"/>
    <w:rsid w:val="00B225D6"/>
    <w:rsid w:val="00B23DA4"/>
    <w:rsid w:val="00B243FE"/>
    <w:rsid w:val="00B24904"/>
    <w:rsid w:val="00B24CBA"/>
    <w:rsid w:val="00B2666F"/>
    <w:rsid w:val="00B26F93"/>
    <w:rsid w:val="00B27BFC"/>
    <w:rsid w:val="00B306A5"/>
    <w:rsid w:val="00B3096E"/>
    <w:rsid w:val="00B3205D"/>
    <w:rsid w:val="00B32A73"/>
    <w:rsid w:val="00B36FA1"/>
    <w:rsid w:val="00B37511"/>
    <w:rsid w:val="00B451AE"/>
    <w:rsid w:val="00B466EC"/>
    <w:rsid w:val="00B52973"/>
    <w:rsid w:val="00B52EB1"/>
    <w:rsid w:val="00B5455D"/>
    <w:rsid w:val="00B56B51"/>
    <w:rsid w:val="00B6121E"/>
    <w:rsid w:val="00B61A5C"/>
    <w:rsid w:val="00B62B2E"/>
    <w:rsid w:val="00B62B5A"/>
    <w:rsid w:val="00B637D3"/>
    <w:rsid w:val="00B65A10"/>
    <w:rsid w:val="00B66F4D"/>
    <w:rsid w:val="00B715D8"/>
    <w:rsid w:val="00B74786"/>
    <w:rsid w:val="00B757FD"/>
    <w:rsid w:val="00B770CF"/>
    <w:rsid w:val="00B80F65"/>
    <w:rsid w:val="00B81556"/>
    <w:rsid w:val="00B81AA3"/>
    <w:rsid w:val="00B82878"/>
    <w:rsid w:val="00B832AE"/>
    <w:rsid w:val="00B83B50"/>
    <w:rsid w:val="00B85C83"/>
    <w:rsid w:val="00B8797E"/>
    <w:rsid w:val="00B9094E"/>
    <w:rsid w:val="00B90965"/>
    <w:rsid w:val="00B92E82"/>
    <w:rsid w:val="00B93F30"/>
    <w:rsid w:val="00B94B25"/>
    <w:rsid w:val="00B958A6"/>
    <w:rsid w:val="00B96FBF"/>
    <w:rsid w:val="00BA1537"/>
    <w:rsid w:val="00BA2636"/>
    <w:rsid w:val="00BA2DE7"/>
    <w:rsid w:val="00BA6755"/>
    <w:rsid w:val="00BB349D"/>
    <w:rsid w:val="00BB5110"/>
    <w:rsid w:val="00BB514E"/>
    <w:rsid w:val="00BC0793"/>
    <w:rsid w:val="00BC092A"/>
    <w:rsid w:val="00BC2E11"/>
    <w:rsid w:val="00BC33F8"/>
    <w:rsid w:val="00BC61FC"/>
    <w:rsid w:val="00BD30B2"/>
    <w:rsid w:val="00BD3F58"/>
    <w:rsid w:val="00BD583E"/>
    <w:rsid w:val="00BE0ADB"/>
    <w:rsid w:val="00BE0EB9"/>
    <w:rsid w:val="00BE10C7"/>
    <w:rsid w:val="00BE6469"/>
    <w:rsid w:val="00BE7A85"/>
    <w:rsid w:val="00BE7D4C"/>
    <w:rsid w:val="00BF1568"/>
    <w:rsid w:val="00BF180A"/>
    <w:rsid w:val="00BF321E"/>
    <w:rsid w:val="00BF4E44"/>
    <w:rsid w:val="00BF602D"/>
    <w:rsid w:val="00BF7B4F"/>
    <w:rsid w:val="00C00218"/>
    <w:rsid w:val="00C01305"/>
    <w:rsid w:val="00C01849"/>
    <w:rsid w:val="00C0532A"/>
    <w:rsid w:val="00C05F9F"/>
    <w:rsid w:val="00C06CF0"/>
    <w:rsid w:val="00C07AB8"/>
    <w:rsid w:val="00C07D01"/>
    <w:rsid w:val="00C11FEA"/>
    <w:rsid w:val="00C124C6"/>
    <w:rsid w:val="00C1340D"/>
    <w:rsid w:val="00C14AF9"/>
    <w:rsid w:val="00C152AD"/>
    <w:rsid w:val="00C17CCE"/>
    <w:rsid w:val="00C20C06"/>
    <w:rsid w:val="00C221B1"/>
    <w:rsid w:val="00C232C0"/>
    <w:rsid w:val="00C236E0"/>
    <w:rsid w:val="00C23CA1"/>
    <w:rsid w:val="00C23F3D"/>
    <w:rsid w:val="00C258E4"/>
    <w:rsid w:val="00C25FEE"/>
    <w:rsid w:val="00C278B9"/>
    <w:rsid w:val="00C31793"/>
    <w:rsid w:val="00C32AC9"/>
    <w:rsid w:val="00C35A9D"/>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440"/>
    <w:rsid w:val="00C57E9A"/>
    <w:rsid w:val="00C62E0E"/>
    <w:rsid w:val="00C64ACC"/>
    <w:rsid w:val="00C6573A"/>
    <w:rsid w:val="00C66CC4"/>
    <w:rsid w:val="00C70D7F"/>
    <w:rsid w:val="00C715CB"/>
    <w:rsid w:val="00C7209A"/>
    <w:rsid w:val="00C721BC"/>
    <w:rsid w:val="00C77BDE"/>
    <w:rsid w:val="00C77C78"/>
    <w:rsid w:val="00C804DA"/>
    <w:rsid w:val="00C80FCB"/>
    <w:rsid w:val="00C814C8"/>
    <w:rsid w:val="00C819D0"/>
    <w:rsid w:val="00C81B6C"/>
    <w:rsid w:val="00C8206B"/>
    <w:rsid w:val="00C82AAE"/>
    <w:rsid w:val="00C84A45"/>
    <w:rsid w:val="00C84BFC"/>
    <w:rsid w:val="00C86511"/>
    <w:rsid w:val="00C874D2"/>
    <w:rsid w:val="00C9168E"/>
    <w:rsid w:val="00C930E0"/>
    <w:rsid w:val="00C937F4"/>
    <w:rsid w:val="00C93855"/>
    <w:rsid w:val="00C94ADE"/>
    <w:rsid w:val="00C96464"/>
    <w:rsid w:val="00CA382E"/>
    <w:rsid w:val="00CA464D"/>
    <w:rsid w:val="00CA538C"/>
    <w:rsid w:val="00CA54B4"/>
    <w:rsid w:val="00CA70EC"/>
    <w:rsid w:val="00CB275A"/>
    <w:rsid w:val="00CB2FA0"/>
    <w:rsid w:val="00CB5825"/>
    <w:rsid w:val="00CB5C91"/>
    <w:rsid w:val="00CB6330"/>
    <w:rsid w:val="00CC0829"/>
    <w:rsid w:val="00CC1B4D"/>
    <w:rsid w:val="00CC2405"/>
    <w:rsid w:val="00CC28F1"/>
    <w:rsid w:val="00CC7174"/>
    <w:rsid w:val="00CC7B2B"/>
    <w:rsid w:val="00CD024A"/>
    <w:rsid w:val="00CD0F34"/>
    <w:rsid w:val="00CD145E"/>
    <w:rsid w:val="00CD2D10"/>
    <w:rsid w:val="00CD43A6"/>
    <w:rsid w:val="00CD4785"/>
    <w:rsid w:val="00CE091A"/>
    <w:rsid w:val="00CE0E7A"/>
    <w:rsid w:val="00CE10A1"/>
    <w:rsid w:val="00CE19F7"/>
    <w:rsid w:val="00CE1AE4"/>
    <w:rsid w:val="00CE2A1C"/>
    <w:rsid w:val="00CE4940"/>
    <w:rsid w:val="00CF01EB"/>
    <w:rsid w:val="00CF1A7E"/>
    <w:rsid w:val="00CF1BC0"/>
    <w:rsid w:val="00CF28B7"/>
    <w:rsid w:val="00CF39CC"/>
    <w:rsid w:val="00CF3B0F"/>
    <w:rsid w:val="00CF422F"/>
    <w:rsid w:val="00CF5340"/>
    <w:rsid w:val="00CF64E5"/>
    <w:rsid w:val="00CF7633"/>
    <w:rsid w:val="00CF7FB7"/>
    <w:rsid w:val="00D02E83"/>
    <w:rsid w:val="00D055F1"/>
    <w:rsid w:val="00D05F55"/>
    <w:rsid w:val="00D062B4"/>
    <w:rsid w:val="00D1289B"/>
    <w:rsid w:val="00D12CA8"/>
    <w:rsid w:val="00D13D95"/>
    <w:rsid w:val="00D1653A"/>
    <w:rsid w:val="00D17DF2"/>
    <w:rsid w:val="00D21550"/>
    <w:rsid w:val="00D222AD"/>
    <w:rsid w:val="00D22B5B"/>
    <w:rsid w:val="00D22C3A"/>
    <w:rsid w:val="00D22E1E"/>
    <w:rsid w:val="00D24178"/>
    <w:rsid w:val="00D24A1C"/>
    <w:rsid w:val="00D2504A"/>
    <w:rsid w:val="00D250E6"/>
    <w:rsid w:val="00D31166"/>
    <w:rsid w:val="00D32ECC"/>
    <w:rsid w:val="00D4012B"/>
    <w:rsid w:val="00D4065E"/>
    <w:rsid w:val="00D427F0"/>
    <w:rsid w:val="00D43C23"/>
    <w:rsid w:val="00D4756A"/>
    <w:rsid w:val="00D525A8"/>
    <w:rsid w:val="00D52ACF"/>
    <w:rsid w:val="00D530D5"/>
    <w:rsid w:val="00D53787"/>
    <w:rsid w:val="00D5385C"/>
    <w:rsid w:val="00D539AF"/>
    <w:rsid w:val="00D5468C"/>
    <w:rsid w:val="00D558C8"/>
    <w:rsid w:val="00D56DA9"/>
    <w:rsid w:val="00D624EC"/>
    <w:rsid w:val="00D625D4"/>
    <w:rsid w:val="00D64261"/>
    <w:rsid w:val="00D6520A"/>
    <w:rsid w:val="00D66692"/>
    <w:rsid w:val="00D70AE3"/>
    <w:rsid w:val="00D713E4"/>
    <w:rsid w:val="00D73B65"/>
    <w:rsid w:val="00D73B8E"/>
    <w:rsid w:val="00D73D41"/>
    <w:rsid w:val="00D751EB"/>
    <w:rsid w:val="00D75A89"/>
    <w:rsid w:val="00D76B98"/>
    <w:rsid w:val="00D77608"/>
    <w:rsid w:val="00D80494"/>
    <w:rsid w:val="00D807CB"/>
    <w:rsid w:val="00D82A79"/>
    <w:rsid w:val="00D84033"/>
    <w:rsid w:val="00D8426C"/>
    <w:rsid w:val="00D90392"/>
    <w:rsid w:val="00D914A3"/>
    <w:rsid w:val="00D92A92"/>
    <w:rsid w:val="00D946C1"/>
    <w:rsid w:val="00D9548A"/>
    <w:rsid w:val="00D97CB8"/>
    <w:rsid w:val="00DA179D"/>
    <w:rsid w:val="00DA1E4B"/>
    <w:rsid w:val="00DA2D13"/>
    <w:rsid w:val="00DA4517"/>
    <w:rsid w:val="00DA514C"/>
    <w:rsid w:val="00DA52A7"/>
    <w:rsid w:val="00DA6CE0"/>
    <w:rsid w:val="00DA6E1F"/>
    <w:rsid w:val="00DA7759"/>
    <w:rsid w:val="00DA7F13"/>
    <w:rsid w:val="00DB0ED0"/>
    <w:rsid w:val="00DB1636"/>
    <w:rsid w:val="00DB21ED"/>
    <w:rsid w:val="00DB4349"/>
    <w:rsid w:val="00DB6C12"/>
    <w:rsid w:val="00DB6C33"/>
    <w:rsid w:val="00DB75FF"/>
    <w:rsid w:val="00DC2AAE"/>
    <w:rsid w:val="00DC2CB7"/>
    <w:rsid w:val="00DC3888"/>
    <w:rsid w:val="00DC440B"/>
    <w:rsid w:val="00DC4A24"/>
    <w:rsid w:val="00DC7F92"/>
    <w:rsid w:val="00DD10A4"/>
    <w:rsid w:val="00DD268D"/>
    <w:rsid w:val="00DD33B8"/>
    <w:rsid w:val="00DD3E4C"/>
    <w:rsid w:val="00DD502C"/>
    <w:rsid w:val="00DD5AFB"/>
    <w:rsid w:val="00DD5FC4"/>
    <w:rsid w:val="00DD7120"/>
    <w:rsid w:val="00DD7C63"/>
    <w:rsid w:val="00DE0C52"/>
    <w:rsid w:val="00DE5A20"/>
    <w:rsid w:val="00DE691C"/>
    <w:rsid w:val="00DE6D80"/>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69AA"/>
    <w:rsid w:val="00E16D8E"/>
    <w:rsid w:val="00E17F4A"/>
    <w:rsid w:val="00E20C0F"/>
    <w:rsid w:val="00E2458B"/>
    <w:rsid w:val="00E2468A"/>
    <w:rsid w:val="00E31719"/>
    <w:rsid w:val="00E32DAA"/>
    <w:rsid w:val="00E36E4C"/>
    <w:rsid w:val="00E3769D"/>
    <w:rsid w:val="00E4022E"/>
    <w:rsid w:val="00E4488A"/>
    <w:rsid w:val="00E5257B"/>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3C28"/>
    <w:rsid w:val="00E74DF7"/>
    <w:rsid w:val="00E75A3D"/>
    <w:rsid w:val="00E762C6"/>
    <w:rsid w:val="00E7766F"/>
    <w:rsid w:val="00E77ABB"/>
    <w:rsid w:val="00E824DD"/>
    <w:rsid w:val="00E82EA8"/>
    <w:rsid w:val="00E83912"/>
    <w:rsid w:val="00E86AAD"/>
    <w:rsid w:val="00E87D45"/>
    <w:rsid w:val="00E903DB"/>
    <w:rsid w:val="00E90EAE"/>
    <w:rsid w:val="00E9196B"/>
    <w:rsid w:val="00E943BD"/>
    <w:rsid w:val="00E954F5"/>
    <w:rsid w:val="00E95C19"/>
    <w:rsid w:val="00EA08DC"/>
    <w:rsid w:val="00EA186E"/>
    <w:rsid w:val="00EA5F8F"/>
    <w:rsid w:val="00EA6423"/>
    <w:rsid w:val="00EB214B"/>
    <w:rsid w:val="00EB30B4"/>
    <w:rsid w:val="00EB6AC4"/>
    <w:rsid w:val="00EB7428"/>
    <w:rsid w:val="00EC0025"/>
    <w:rsid w:val="00EC1380"/>
    <w:rsid w:val="00EC1463"/>
    <w:rsid w:val="00EC3E6A"/>
    <w:rsid w:val="00EC456D"/>
    <w:rsid w:val="00EC5027"/>
    <w:rsid w:val="00EC5E32"/>
    <w:rsid w:val="00EC7ADC"/>
    <w:rsid w:val="00ED2D8B"/>
    <w:rsid w:val="00ED3981"/>
    <w:rsid w:val="00ED40B7"/>
    <w:rsid w:val="00ED42A7"/>
    <w:rsid w:val="00ED51FC"/>
    <w:rsid w:val="00ED7F7F"/>
    <w:rsid w:val="00EE0626"/>
    <w:rsid w:val="00EE120F"/>
    <w:rsid w:val="00EF0C73"/>
    <w:rsid w:val="00EF36CB"/>
    <w:rsid w:val="00EF5129"/>
    <w:rsid w:val="00EF56B2"/>
    <w:rsid w:val="00EF5F2E"/>
    <w:rsid w:val="00EF6195"/>
    <w:rsid w:val="00F00D77"/>
    <w:rsid w:val="00F010A9"/>
    <w:rsid w:val="00F0347B"/>
    <w:rsid w:val="00F119E2"/>
    <w:rsid w:val="00F11AA2"/>
    <w:rsid w:val="00F13393"/>
    <w:rsid w:val="00F144F4"/>
    <w:rsid w:val="00F156AC"/>
    <w:rsid w:val="00F21CAD"/>
    <w:rsid w:val="00F228FA"/>
    <w:rsid w:val="00F22B53"/>
    <w:rsid w:val="00F23BCE"/>
    <w:rsid w:val="00F2598F"/>
    <w:rsid w:val="00F31901"/>
    <w:rsid w:val="00F31CA9"/>
    <w:rsid w:val="00F3278E"/>
    <w:rsid w:val="00F33C00"/>
    <w:rsid w:val="00F35D88"/>
    <w:rsid w:val="00F37431"/>
    <w:rsid w:val="00F42D71"/>
    <w:rsid w:val="00F430ED"/>
    <w:rsid w:val="00F444FD"/>
    <w:rsid w:val="00F45AAC"/>
    <w:rsid w:val="00F46624"/>
    <w:rsid w:val="00F46D96"/>
    <w:rsid w:val="00F5715D"/>
    <w:rsid w:val="00F57252"/>
    <w:rsid w:val="00F57454"/>
    <w:rsid w:val="00F57A80"/>
    <w:rsid w:val="00F57D61"/>
    <w:rsid w:val="00F61B11"/>
    <w:rsid w:val="00F63D61"/>
    <w:rsid w:val="00F653FE"/>
    <w:rsid w:val="00F65579"/>
    <w:rsid w:val="00F721EB"/>
    <w:rsid w:val="00F723C9"/>
    <w:rsid w:val="00F72AD8"/>
    <w:rsid w:val="00F72B7B"/>
    <w:rsid w:val="00F73710"/>
    <w:rsid w:val="00F74EFD"/>
    <w:rsid w:val="00F75858"/>
    <w:rsid w:val="00F769D3"/>
    <w:rsid w:val="00F80519"/>
    <w:rsid w:val="00F83B5F"/>
    <w:rsid w:val="00F8504B"/>
    <w:rsid w:val="00F860B3"/>
    <w:rsid w:val="00F87A76"/>
    <w:rsid w:val="00F90137"/>
    <w:rsid w:val="00F90ADA"/>
    <w:rsid w:val="00F92D33"/>
    <w:rsid w:val="00F96829"/>
    <w:rsid w:val="00F97D82"/>
    <w:rsid w:val="00FA18CD"/>
    <w:rsid w:val="00FA1A57"/>
    <w:rsid w:val="00FA2089"/>
    <w:rsid w:val="00FA2380"/>
    <w:rsid w:val="00FA3B97"/>
    <w:rsid w:val="00FA3F21"/>
    <w:rsid w:val="00FA4839"/>
    <w:rsid w:val="00FA5952"/>
    <w:rsid w:val="00FA6901"/>
    <w:rsid w:val="00FA6BAD"/>
    <w:rsid w:val="00FB19CA"/>
    <w:rsid w:val="00FB2FF5"/>
    <w:rsid w:val="00FB3E9E"/>
    <w:rsid w:val="00FB52C1"/>
    <w:rsid w:val="00FB5756"/>
    <w:rsid w:val="00FB6CBF"/>
    <w:rsid w:val="00FB6FA7"/>
    <w:rsid w:val="00FC1608"/>
    <w:rsid w:val="00FC2BEC"/>
    <w:rsid w:val="00FC2C5F"/>
    <w:rsid w:val="00FC3FE6"/>
    <w:rsid w:val="00FC5786"/>
    <w:rsid w:val="00FC5DA4"/>
    <w:rsid w:val="00FC7178"/>
    <w:rsid w:val="00FC7BC3"/>
    <w:rsid w:val="00FD0A9E"/>
    <w:rsid w:val="00FD1368"/>
    <w:rsid w:val="00FD4174"/>
    <w:rsid w:val="00FD438B"/>
    <w:rsid w:val="00FE07B4"/>
    <w:rsid w:val="00FE1979"/>
    <w:rsid w:val="00FE1F09"/>
    <w:rsid w:val="00FE39FA"/>
    <w:rsid w:val="00FE43F1"/>
    <w:rsid w:val="00FE44E3"/>
    <w:rsid w:val="00FF038A"/>
    <w:rsid w:val="00FF112E"/>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FFB351"/>
  <w15:docId w15:val="{B5DC6153-27DB-4239-A857-E3A227506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5AFB"/>
    <w:pPr>
      <w:spacing w:after="160" w:line="259" w:lineRule="auto"/>
    </w:pPr>
    <w:rPr>
      <w:rFonts w:asciiTheme="minorHAnsi" w:eastAsiaTheme="minorHAnsi" w:hAnsiTheme="minorHAnsi"/>
      <w:kern w:val="0"/>
      <w:sz w:val="22"/>
      <w:szCs w:val="22"/>
      <w:lang w:eastAsia="en-US"/>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46"/>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47"/>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48"/>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30"/>
      </w:numPr>
      <w:ind w:left="425" w:hanging="425"/>
    </w:pPr>
  </w:style>
  <w:style w:type="paragraph" w:customStyle="1" w:styleId="MDPI38bullet">
    <w:name w:val="MDPI_3.8_bullet"/>
    <w:basedOn w:val="MDPI31text"/>
    <w:qFormat/>
    <w:rsid w:val="00B83B50"/>
    <w:pPr>
      <w:numPr>
        <w:numId w:val="31"/>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33"/>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styleId="GridTable1Light">
    <w:name w:val="Grid Table 1 Light"/>
    <w:basedOn w:val="TableNormal"/>
    <w:uiPriority w:val="46"/>
    <w:rsid w:val="00DD5AFB"/>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agisoft.com/downloads/user-manuals/"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0.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ie\Downloads\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2A1E3-20E6-40D3-8854-00D5881D1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0</TotalTime>
  <Pages>20</Pages>
  <Words>9417</Words>
  <Characters>53680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Richie</dc:creator>
  <cp:keywords/>
  <dc:description/>
  <cp:lastModifiedBy>Richie</cp:lastModifiedBy>
  <cp:revision>2</cp:revision>
  <cp:lastPrinted>2017-03-13T06:37:00Z</cp:lastPrinted>
  <dcterms:created xsi:type="dcterms:W3CDTF">2017-04-13T05:56:00Z</dcterms:created>
  <dcterms:modified xsi:type="dcterms:W3CDTF">2017-04-13T05:56:00Z</dcterms:modified>
</cp:coreProperties>
</file>